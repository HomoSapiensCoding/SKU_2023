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3105"/>
        <w:tblW w:w="0" w:type="auto"/>
        <w:tblBorders>
          <w:bottom w:val="thinThickSmallGap" w:sz="24" w:space="0" w:color="auto"/>
        </w:tblBorders>
        <w:tblLook w:val="01E0" w:firstRow="1" w:lastRow="1" w:firstColumn="1" w:lastColumn="1" w:noHBand="0" w:noVBand="0"/>
      </w:tblPr>
      <w:tblGrid>
        <w:gridCol w:w="1528"/>
        <w:gridCol w:w="4400"/>
        <w:gridCol w:w="3651"/>
      </w:tblGrid>
      <w:tr w:rsidR="00BF1BAC" w:rsidRPr="00B21C25" w:rsidTr="00D700C8">
        <w:trPr>
          <w:trHeight w:val="435"/>
        </w:trPr>
        <w:tc>
          <w:tcPr>
            <w:tcW w:w="1528" w:type="dxa"/>
            <w:vMerge w:val="restart"/>
            <w:shd w:val="clear" w:color="auto" w:fill="auto"/>
          </w:tcPr>
          <w:p w:rsidR="00BF1BAC" w:rsidRPr="0009689C" w:rsidRDefault="00BF1BAC" w:rsidP="00D700C8">
            <w:bookmarkStart w:id="0" w:name="_Toc416346806"/>
            <w:r>
              <w:rPr>
                <w:noProof/>
                <w:lang w:val="en-US"/>
              </w:rPr>
              <w:drawing>
                <wp:inline distT="0" distB="0" distL="0" distR="0" wp14:anchorId="5705657B" wp14:editId="051310FB">
                  <wp:extent cx="833465" cy="1104900"/>
                  <wp:effectExtent l="0" t="0" r="0" b="0"/>
                  <wp:docPr id="8" name="Рисунок 8" descr="Z:\429_Сектор связи\Тушов Александр Александрович\6\RCC_Logo1 коп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429_Сектор связи\Тушов Александр Александрович\6\RCC_Logo1 копия.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3465" cy="1104900"/>
                          </a:xfrm>
                          <a:prstGeom prst="rect">
                            <a:avLst/>
                          </a:prstGeom>
                          <a:noFill/>
                          <a:ln>
                            <a:noFill/>
                          </a:ln>
                        </pic:spPr>
                      </pic:pic>
                    </a:graphicData>
                  </a:graphic>
                </wp:inline>
              </w:drawing>
            </w:r>
          </w:p>
        </w:tc>
        <w:tc>
          <w:tcPr>
            <w:tcW w:w="8051" w:type="dxa"/>
            <w:gridSpan w:val="2"/>
            <w:shd w:val="clear" w:color="auto" w:fill="auto"/>
            <w:vAlign w:val="center"/>
          </w:tcPr>
          <w:p w:rsidR="00BF1BAC" w:rsidRPr="008971A2" w:rsidRDefault="00BF1BAC" w:rsidP="00D700C8">
            <w:pPr>
              <w:jc w:val="center"/>
            </w:pPr>
            <w:r w:rsidRPr="008971A2">
              <w:t>РЕГИОНАЛЬНОЕ СОДРУЖЕСТВО В ОБЛАСТИ СВЯЗИ</w:t>
            </w:r>
          </w:p>
        </w:tc>
      </w:tr>
      <w:tr w:rsidR="00BF1BAC" w:rsidRPr="0009689C" w:rsidTr="00D700C8">
        <w:trPr>
          <w:trHeight w:val="915"/>
        </w:trPr>
        <w:tc>
          <w:tcPr>
            <w:tcW w:w="1528" w:type="dxa"/>
            <w:vMerge/>
            <w:shd w:val="clear" w:color="auto" w:fill="auto"/>
          </w:tcPr>
          <w:p w:rsidR="00BF1BAC" w:rsidRPr="008971A2" w:rsidRDefault="00BF1BAC" w:rsidP="00D700C8"/>
        </w:tc>
        <w:tc>
          <w:tcPr>
            <w:tcW w:w="4400" w:type="dxa"/>
            <w:shd w:val="clear" w:color="auto" w:fill="auto"/>
            <w:vAlign w:val="center"/>
          </w:tcPr>
          <w:p w:rsidR="00BF1BAC" w:rsidRDefault="00BF1BAC" w:rsidP="00D700C8">
            <w:pPr>
              <w:jc w:val="center"/>
            </w:pPr>
            <w:r w:rsidRPr="008971A2">
              <w:t>Комиссия по регулированию использования радиочастотного спектра и спутниковых орбит</w:t>
            </w:r>
          </w:p>
        </w:tc>
        <w:tc>
          <w:tcPr>
            <w:tcW w:w="3651" w:type="dxa"/>
            <w:shd w:val="clear" w:color="auto" w:fill="auto"/>
            <w:vAlign w:val="center"/>
          </w:tcPr>
          <w:p w:rsidR="00BF1BAC" w:rsidRDefault="00BF1BAC" w:rsidP="00D700C8">
            <w:pPr>
              <w:jc w:val="center"/>
            </w:pPr>
            <w:r>
              <w:t xml:space="preserve">Приложение ____ </w:t>
            </w:r>
            <w:r>
              <w:br/>
              <w:t>к Решению № ______.</w:t>
            </w:r>
          </w:p>
        </w:tc>
      </w:tr>
    </w:tbl>
    <w:p w:rsidR="00BF1BAC" w:rsidRPr="00CD1AB6" w:rsidRDefault="00BF1BAC" w:rsidP="00BF1BAC">
      <w:pPr>
        <w:ind w:left="5529"/>
        <w:jc w:val="center"/>
        <w:rPr>
          <w:rFonts w:eastAsia="Times New Roman"/>
          <w:sz w:val="22"/>
          <w:szCs w:val="24"/>
          <w:lang w:eastAsia="ru-RU"/>
        </w:rPr>
      </w:pPr>
      <w:r w:rsidRPr="00CD1AB6">
        <w:rPr>
          <w:rFonts w:eastAsia="Times New Roman"/>
          <w:sz w:val="22"/>
          <w:szCs w:val="24"/>
          <w:lang w:eastAsia="ru-RU"/>
        </w:rPr>
        <w:t>Приложение 7</w:t>
      </w:r>
    </w:p>
    <w:p w:rsidR="00BF1BAC" w:rsidRPr="00CD1AB6" w:rsidRDefault="00BF1BAC" w:rsidP="00BF1BAC">
      <w:pPr>
        <w:ind w:left="5529"/>
        <w:jc w:val="center"/>
        <w:rPr>
          <w:rFonts w:eastAsia="Times New Roman"/>
          <w:sz w:val="22"/>
          <w:szCs w:val="24"/>
          <w:lang w:eastAsia="ru-RU" w:bidi="ru-RU"/>
        </w:rPr>
      </w:pPr>
      <w:r w:rsidRPr="00CD1AB6">
        <w:rPr>
          <w:rFonts w:eastAsia="Times New Roman"/>
          <w:sz w:val="22"/>
          <w:szCs w:val="24"/>
          <w:lang w:eastAsia="ru-RU"/>
        </w:rPr>
        <w:t xml:space="preserve">к Протоколу </w:t>
      </w:r>
      <w:r w:rsidRPr="00CD1AB6">
        <w:rPr>
          <w:rFonts w:eastAsia="Times New Roman"/>
          <w:sz w:val="22"/>
          <w:szCs w:val="24"/>
          <w:lang w:eastAsia="ru-RU" w:bidi="ru-RU"/>
        </w:rPr>
        <w:t>8-го заседания РГ РЧС,</w:t>
      </w:r>
    </w:p>
    <w:p w:rsidR="00BF1BAC" w:rsidRPr="00CD1AB6" w:rsidRDefault="00BF1BAC" w:rsidP="00BF1BAC">
      <w:pPr>
        <w:ind w:left="5529"/>
        <w:jc w:val="center"/>
        <w:rPr>
          <w:rFonts w:eastAsia="Times New Roman"/>
          <w:sz w:val="22"/>
          <w:szCs w:val="24"/>
          <w:lang w:eastAsia="ru-RU" w:bidi="ru-RU"/>
        </w:rPr>
      </w:pPr>
      <w:r w:rsidRPr="00CD1AB6">
        <w:rPr>
          <w:rFonts w:eastAsia="Times New Roman"/>
          <w:sz w:val="22"/>
          <w:szCs w:val="24"/>
          <w:lang w:eastAsia="ru-RU" w:bidi="ru-RU"/>
        </w:rPr>
        <w:t>12-14 сентября 2016г.,</w:t>
      </w:r>
    </w:p>
    <w:p w:rsidR="00BF1BAC" w:rsidRPr="00CD1AB6" w:rsidRDefault="00BF1BAC" w:rsidP="00BF1BAC">
      <w:pPr>
        <w:ind w:left="5529"/>
        <w:jc w:val="center"/>
        <w:rPr>
          <w:rFonts w:eastAsia="Times New Roman"/>
          <w:sz w:val="22"/>
          <w:szCs w:val="24"/>
          <w:lang w:eastAsia="ru-RU"/>
        </w:rPr>
      </w:pPr>
      <w:r w:rsidRPr="00CD1AB6">
        <w:rPr>
          <w:rFonts w:eastAsia="Times New Roman"/>
          <w:sz w:val="22"/>
          <w:szCs w:val="24"/>
          <w:lang w:eastAsia="ru-RU"/>
        </w:rPr>
        <w:t>г. Минск, Республика Беларусь</w:t>
      </w:r>
    </w:p>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Pr="00A725BD" w:rsidRDefault="00BF1BAC" w:rsidP="00BF1BAC">
      <w:pPr>
        <w:jc w:val="center"/>
        <w:rPr>
          <w:color w:val="2E74B5" w:themeColor="accent1" w:themeShade="BF"/>
        </w:rPr>
      </w:pPr>
      <w:r w:rsidRPr="00A725BD">
        <w:rPr>
          <w:color w:val="2E74B5" w:themeColor="accent1" w:themeShade="BF"/>
        </w:rPr>
        <w:t>Рабочий документ к</w:t>
      </w:r>
    </w:p>
    <w:p w:rsidR="00BF1BAC" w:rsidRDefault="00BF1BAC" w:rsidP="00BF1BAC"/>
    <w:tbl>
      <w:tblPr>
        <w:tblW w:w="0" w:type="auto"/>
        <w:tblInd w:w="-34" w:type="dxa"/>
        <w:tblLook w:val="04A0" w:firstRow="1" w:lastRow="0" w:firstColumn="1" w:lastColumn="0" w:noHBand="0" w:noVBand="1"/>
      </w:tblPr>
      <w:tblGrid>
        <w:gridCol w:w="9616"/>
      </w:tblGrid>
      <w:tr w:rsidR="00BF1BAC" w:rsidRPr="00B21C25" w:rsidTr="00D700C8">
        <w:tc>
          <w:tcPr>
            <w:tcW w:w="9832" w:type="dxa"/>
          </w:tcPr>
          <w:p w:rsidR="00BF1BAC" w:rsidRPr="00BA7E26" w:rsidRDefault="00BF1BAC" w:rsidP="00D700C8">
            <w:pPr>
              <w:jc w:val="center"/>
              <w:rPr>
                <w:b/>
                <w:sz w:val="28"/>
              </w:rPr>
            </w:pPr>
            <w:r>
              <w:rPr>
                <w:b/>
                <w:sz w:val="28"/>
              </w:rPr>
              <w:t>Отчету</w:t>
            </w:r>
          </w:p>
          <w:p w:rsidR="00BF1BAC" w:rsidRPr="00B21C25" w:rsidRDefault="00BF1BAC" w:rsidP="00D700C8">
            <w:pPr>
              <w:jc w:val="center"/>
              <w:rPr>
                <w:b/>
                <w:sz w:val="28"/>
              </w:rPr>
            </w:pPr>
          </w:p>
          <w:p w:rsidR="00BF1BAC" w:rsidRPr="008971A2" w:rsidRDefault="00BF1BAC" w:rsidP="00D700C8">
            <w:pPr>
              <w:jc w:val="center"/>
            </w:pPr>
            <w:r w:rsidRPr="00A725BD">
              <w:rPr>
                <w:b/>
                <w:sz w:val="28"/>
              </w:rPr>
              <w:t>О радиочастотных аспектах приложений Интернета вещей (IoT)</w:t>
            </w:r>
          </w:p>
        </w:tc>
      </w:tr>
      <w:tr w:rsidR="00BF1BAC" w:rsidRPr="00B85001" w:rsidTr="00D700C8">
        <w:tc>
          <w:tcPr>
            <w:tcW w:w="9832" w:type="dxa"/>
          </w:tcPr>
          <w:p w:rsidR="00BF1BAC" w:rsidRPr="008971A2" w:rsidRDefault="00BF1BAC" w:rsidP="00D700C8">
            <w:pPr>
              <w:jc w:val="center"/>
            </w:pPr>
          </w:p>
          <w:p w:rsidR="00BF1BAC" w:rsidRPr="00B85001" w:rsidRDefault="00BF1BAC" w:rsidP="00D700C8">
            <w:pPr>
              <w:rPr>
                <w:b/>
                <w:bCs/>
                <w:sz w:val="28"/>
                <w:szCs w:val="28"/>
              </w:rPr>
            </w:pPr>
          </w:p>
        </w:tc>
      </w:tr>
    </w:tbl>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 w:rsidR="00BF1BAC" w:rsidRDefault="00BF1BAC" w:rsidP="00BF1BAC">
      <w:pPr>
        <w:jc w:val="center"/>
      </w:pPr>
    </w:p>
    <w:p w:rsidR="00BF1BAC" w:rsidRDefault="00BF1BAC" w:rsidP="00BF1BAC">
      <w:pPr>
        <w:jc w:val="center"/>
      </w:pPr>
    </w:p>
    <w:p w:rsidR="00BF1BAC" w:rsidRDefault="00BF1BAC" w:rsidP="00BF1BAC">
      <w:pPr>
        <w:jc w:val="center"/>
      </w:pPr>
    </w:p>
    <w:p w:rsidR="00BF1BAC" w:rsidRPr="0010769E" w:rsidRDefault="00BF1BAC" w:rsidP="00BF1BAC">
      <w:pPr>
        <w:jc w:val="center"/>
      </w:pPr>
      <w:r>
        <w:t>Город, Дата.</w:t>
      </w:r>
    </w:p>
    <w:p w:rsidR="00BF1BAC" w:rsidRDefault="00BF1BAC" w:rsidP="00BF1BAC">
      <w:pPr>
        <w:spacing w:after="160" w:line="259" w:lineRule="auto"/>
        <w:jc w:val="left"/>
        <w:rPr>
          <w:b/>
        </w:rPr>
      </w:pPr>
      <w:bookmarkStart w:id="1" w:name="_Toc415230490"/>
      <w:bookmarkStart w:id="2" w:name="_Toc310326611"/>
      <w:r>
        <w:rPr>
          <w:b/>
        </w:rPr>
        <w:br w:type="page"/>
      </w:r>
    </w:p>
    <w:p w:rsidR="00BF1BAC" w:rsidRDefault="00BF1BAC" w:rsidP="00BF1BAC">
      <w:pPr>
        <w:rPr>
          <w:b/>
        </w:rPr>
      </w:pPr>
      <w:r w:rsidRPr="003F5049">
        <w:rPr>
          <w:b/>
        </w:rPr>
        <w:lastRenderedPageBreak/>
        <w:t>КРАТКОЕ СОДЕРЖАНИЕ</w:t>
      </w:r>
      <w:bookmarkEnd w:id="1"/>
      <w:bookmarkEnd w:id="2"/>
    </w:p>
    <w:p w:rsidR="00BF1BAC" w:rsidRDefault="00BF1BAC" w:rsidP="0085514D">
      <w:pPr>
        <w:ind w:firstLine="540"/>
        <w:rPr>
          <w:ins w:id="3" w:author="VP03" w:date="2017-09-11T05:05:00Z"/>
          <w:b/>
        </w:rPr>
      </w:pPr>
    </w:p>
    <w:p w:rsidR="0085514D" w:rsidRDefault="0085514D" w:rsidP="0085514D">
      <w:pPr>
        <w:ind w:firstLine="540"/>
        <w:rPr>
          <w:ins w:id="4" w:author="VP03" w:date="2017-09-11T05:10:00Z"/>
        </w:rPr>
      </w:pPr>
      <w:ins w:id="5" w:author="VP03" w:date="2017-09-11T05:06:00Z">
        <w:r>
          <w:rPr>
            <w:rFonts w:eastAsia="Calibri"/>
          </w:rPr>
          <w:t>В последние годы в области ИКТ образовалось новое направление развития технологий, получившие название</w:t>
        </w:r>
        <w:r w:rsidRPr="00071DFC">
          <w:rPr>
            <w:rFonts w:eastAsia="Calibri"/>
          </w:rPr>
          <w:t xml:space="preserve"> </w:t>
        </w:r>
        <w:r>
          <w:rPr>
            <w:rFonts w:eastAsia="Calibri"/>
          </w:rPr>
          <w:t xml:space="preserve">Интернета Вещей или </w:t>
        </w:r>
        <w:r>
          <w:rPr>
            <w:rFonts w:eastAsia="Calibri"/>
            <w:lang w:val="en-US"/>
          </w:rPr>
          <w:t>IoT</w:t>
        </w:r>
        <w:r w:rsidRPr="00524B30">
          <w:rPr>
            <w:rFonts w:eastAsia="Calibri"/>
          </w:rPr>
          <w:t xml:space="preserve"> </w:t>
        </w:r>
        <w:r>
          <w:rPr>
            <w:rFonts w:eastAsia="Calibri"/>
          </w:rPr>
          <w:t>(</w:t>
        </w:r>
        <w:r>
          <w:rPr>
            <w:rFonts w:eastAsia="Calibri"/>
            <w:lang w:val="en-US"/>
          </w:rPr>
          <w:t>Internet</w:t>
        </w:r>
        <w:r w:rsidRPr="00524B30">
          <w:rPr>
            <w:rFonts w:eastAsia="Calibri"/>
          </w:rPr>
          <w:t xml:space="preserve"> </w:t>
        </w:r>
        <w:r>
          <w:rPr>
            <w:rFonts w:eastAsia="Calibri"/>
            <w:lang w:val="en-US"/>
          </w:rPr>
          <w:t>of</w:t>
        </w:r>
        <w:r w:rsidRPr="00524B30">
          <w:rPr>
            <w:rFonts w:eastAsia="Calibri"/>
          </w:rPr>
          <w:t xml:space="preserve"> </w:t>
        </w:r>
        <w:r>
          <w:rPr>
            <w:rFonts w:eastAsia="Calibri"/>
            <w:lang w:val="en-US"/>
          </w:rPr>
          <w:t>Thimgs</w:t>
        </w:r>
        <w:r w:rsidRPr="00524B30">
          <w:rPr>
            <w:rFonts w:eastAsia="Calibri"/>
          </w:rPr>
          <w:t>)</w:t>
        </w:r>
        <w:r>
          <w:rPr>
            <w:rFonts w:eastAsia="Calibri"/>
          </w:rPr>
          <w:t>.</w:t>
        </w:r>
      </w:ins>
      <w:ins w:id="6" w:author="VP03" w:date="2017-09-11T05:09:00Z">
        <w:r w:rsidRPr="0085514D">
          <w:rPr>
            <w:rFonts w:eastAsia="Calibri"/>
            <w:rPrChange w:id="7" w:author="VP03" w:date="2017-09-11T05:09:00Z">
              <w:rPr>
                <w:rFonts w:eastAsia="Calibri"/>
                <w:lang w:val="en-US"/>
              </w:rPr>
            </w:rPrChange>
          </w:rPr>
          <w:t xml:space="preserve"> </w:t>
        </w:r>
        <w:r>
          <w:t xml:space="preserve"> </w:t>
        </w:r>
        <w:r>
          <w:rPr>
            <w:lang w:val="en-US"/>
          </w:rPr>
          <w:t>IoT</w:t>
        </w:r>
        <w:r>
          <w:t xml:space="preserve"> является совокупностью развития сетей межмашинных коммуникаций и систем хранения</w:t>
        </w:r>
        <w:r w:rsidRPr="00332798">
          <w:t>/</w:t>
        </w:r>
        <w:r>
          <w:t xml:space="preserve">обработки больших данных, когда за счет подключения датчиков и актюаторов к сети реализуется «цифровизация различных» процессов и объектов. Использование полученных данных позволяет проводить оптимизацию процессов и объектов на базе новых алгоритмов, а обратная связь с актюаторами позволяет реализовывать эту оптимизацию на практике без существенных затрат. Фактически Интернет вещей </w:t>
        </w:r>
      </w:ins>
      <w:ins w:id="8" w:author="VP03" w:date="2017-09-11T05:31:00Z">
        <w:r w:rsidR="00F6492D">
          <w:t>через</w:t>
        </w:r>
      </w:ins>
      <w:ins w:id="9" w:author="VP03" w:date="2017-09-11T05:09:00Z">
        <w:r>
          <w:t xml:space="preserve"> цифровизаци</w:t>
        </w:r>
      </w:ins>
      <w:ins w:id="10" w:author="VP03" w:date="2017-09-11T05:31:00Z">
        <w:r w:rsidR="00F6492D">
          <w:t>ю</w:t>
        </w:r>
      </w:ins>
      <w:ins w:id="11" w:author="VP03" w:date="2017-09-11T05:09:00Z">
        <w:r>
          <w:t xml:space="preserve"> процессов и объектов позволяет снизить расходы и повысить производительность труда практически в любой отрасли. В основе данных сложных процессов трансформации экономики и обычной жизни людей лежит подключен</w:t>
        </w:r>
      </w:ins>
      <w:ins w:id="12" w:author="VP03" w:date="2017-09-11T05:31:00Z">
        <w:r w:rsidR="00F6492D">
          <w:t>н</w:t>
        </w:r>
      </w:ins>
      <w:ins w:id="13" w:author="VP03" w:date="2017-09-11T05:09:00Z">
        <w:r>
          <w:t>ость устройств к сети будь то локальная сеть или сеть Интернет.  При этом подключенность большего числа устройств в первую очередь реализуется за счет использования радиосвязи.</w:t>
        </w:r>
      </w:ins>
    </w:p>
    <w:p w:rsidR="0085514D" w:rsidRPr="0085514D" w:rsidRDefault="005939A0" w:rsidP="0085514D">
      <w:pPr>
        <w:ind w:firstLine="540"/>
        <w:rPr>
          <w:ins w:id="14" w:author="VP03" w:date="2017-09-11T05:10:00Z"/>
          <w:rPrChange w:id="15" w:author="VP03" w:date="2017-09-11T05:10:00Z">
            <w:rPr>
              <w:ins w:id="16" w:author="VP03" w:date="2017-09-11T05:10:00Z"/>
            </w:rPr>
          </w:rPrChange>
        </w:rPr>
      </w:pPr>
      <w:ins w:id="17" w:author="VP03" w:date="2017-09-11T05:11:00Z">
        <w:r>
          <w:t xml:space="preserve">В данном отчете для понимания необходимости развития радиосвязи для устройств </w:t>
        </w:r>
        <w:r>
          <w:rPr>
            <w:lang w:val="en-US"/>
          </w:rPr>
          <w:t>IoT</w:t>
        </w:r>
        <w:r>
          <w:t xml:space="preserve"> дан краткий обзор модели сетей </w:t>
        </w:r>
        <w:r>
          <w:rPr>
            <w:lang w:val="en-US"/>
          </w:rPr>
          <w:t>IoT</w:t>
        </w:r>
        <w:r>
          <w:t>, приведена классификация различных те</w:t>
        </w:r>
      </w:ins>
      <w:ins w:id="18" w:author="VP03" w:date="2017-09-11T05:12:00Z">
        <w:r>
          <w:t xml:space="preserve">хнологий радиосвязи для </w:t>
        </w:r>
        <w:r>
          <w:rPr>
            <w:lang w:val="en-US"/>
          </w:rPr>
          <w:t>IoT</w:t>
        </w:r>
        <w:r w:rsidRPr="005939A0">
          <w:rPr>
            <w:rPrChange w:id="19" w:author="VP03" w:date="2017-09-11T05:12:00Z">
              <w:rPr>
                <w:lang w:val="en-US"/>
              </w:rPr>
            </w:rPrChange>
          </w:rPr>
          <w:t xml:space="preserve"> </w:t>
        </w:r>
        <w:r>
          <w:t>и даны прогнозы по их развитию в</w:t>
        </w:r>
      </w:ins>
      <w:ins w:id="20" w:author="VP03" w:date="2017-09-11T05:13:00Z">
        <w:r>
          <w:t xml:space="preserve"> </w:t>
        </w:r>
      </w:ins>
      <w:ins w:id="21" w:author="VP03" w:date="2017-09-11T05:12:00Z">
        <w:r>
          <w:t>ближайшие год</w:t>
        </w:r>
      </w:ins>
      <w:ins w:id="22" w:author="VP03" w:date="2017-09-11T05:13:00Z">
        <w:r>
          <w:t xml:space="preserve">ы. Для более практического понимания значимости развития </w:t>
        </w:r>
        <w:r>
          <w:rPr>
            <w:lang w:val="en-US"/>
          </w:rPr>
          <w:t>IoT</w:t>
        </w:r>
        <w:r w:rsidRPr="005939A0">
          <w:rPr>
            <w:rPrChange w:id="23" w:author="VP03" w:date="2017-09-11T05:13:00Z">
              <w:rPr>
                <w:lang w:val="en-US"/>
              </w:rPr>
            </w:rPrChange>
          </w:rPr>
          <w:t xml:space="preserve"> </w:t>
        </w:r>
        <w:r>
          <w:t xml:space="preserve">данные прогнозы включают также оценку развития </w:t>
        </w:r>
        <w:r>
          <w:rPr>
            <w:lang w:val="en-US"/>
          </w:rPr>
          <w:t>IoT</w:t>
        </w:r>
        <w:r w:rsidRPr="005939A0">
          <w:rPr>
            <w:rPrChange w:id="24" w:author="VP03" w:date="2017-09-11T05:13:00Z">
              <w:rPr>
                <w:lang w:val="en-US"/>
              </w:rPr>
            </w:rPrChange>
          </w:rPr>
          <w:t xml:space="preserve"> </w:t>
        </w:r>
        <w:r>
          <w:t>в различных отраслях экон</w:t>
        </w:r>
      </w:ins>
      <w:ins w:id="25" w:author="VP03" w:date="2017-09-11T05:14:00Z">
        <w:r>
          <w:t xml:space="preserve">омики. </w:t>
        </w:r>
        <w:r w:rsidRPr="00CF6C90">
          <w:rPr>
            <w:rPrChange w:id="26" w:author="VP03" w:date="2017-09-11T08:38:00Z">
              <w:rPr/>
            </w:rPrChange>
          </w:rPr>
          <w:t xml:space="preserve">В дополнение к анализу перспектив развития в отчете также приведены иллюстративные примеры применения технологий </w:t>
        </w:r>
        <w:r w:rsidRPr="00CF6C90">
          <w:rPr>
            <w:lang w:val="en-US"/>
            <w:rPrChange w:id="27" w:author="VP03" w:date="2017-09-11T08:38:00Z">
              <w:rPr>
                <w:lang w:val="en-US"/>
              </w:rPr>
            </w:rPrChange>
          </w:rPr>
          <w:t>IoT</w:t>
        </w:r>
        <w:r w:rsidRPr="00CF6C90">
          <w:rPr>
            <w:rPrChange w:id="28" w:author="VP03" w:date="2017-09-11T08:38:00Z">
              <w:rPr>
                <w:lang w:val="en-US"/>
              </w:rPr>
            </w:rPrChange>
          </w:rPr>
          <w:t xml:space="preserve"> </w:t>
        </w:r>
        <w:r w:rsidRPr="00CF6C90">
          <w:rPr>
            <w:rPrChange w:id="29" w:author="VP03" w:date="2017-09-11T08:38:00Z">
              <w:rPr/>
            </w:rPrChange>
          </w:rPr>
          <w:t>для конкретных отраслей.</w:t>
        </w:r>
        <w:r>
          <w:t xml:space="preserve"> </w:t>
        </w:r>
      </w:ins>
      <w:ins w:id="30" w:author="VP03" w:date="2017-09-11T05:10:00Z">
        <w:r w:rsidR="0085514D">
          <w:t xml:space="preserve"> </w:t>
        </w:r>
      </w:ins>
    </w:p>
    <w:p w:rsidR="0085514D" w:rsidRDefault="005939A0" w:rsidP="0085514D">
      <w:pPr>
        <w:ind w:firstLine="540"/>
        <w:rPr>
          <w:ins w:id="31" w:author="VP03" w:date="2017-09-11T05:21:00Z"/>
        </w:rPr>
      </w:pPr>
      <w:ins w:id="32" w:author="VP03" w:date="2017-09-11T05:15:00Z">
        <w:r>
          <w:t>В связи со значительным количеством различных технологий р</w:t>
        </w:r>
      </w:ins>
      <w:ins w:id="33" w:author="VP03" w:date="2017-09-11T05:16:00Z">
        <w:r>
          <w:t xml:space="preserve">адиосвязи, применяющихся для подключения устройств </w:t>
        </w:r>
        <w:r>
          <w:rPr>
            <w:lang w:val="en-US"/>
          </w:rPr>
          <w:t>IoT</w:t>
        </w:r>
        <w:r w:rsidRPr="005939A0">
          <w:rPr>
            <w:rPrChange w:id="34" w:author="VP03" w:date="2017-09-11T05:16:00Z">
              <w:rPr>
                <w:lang w:val="en-US"/>
              </w:rPr>
            </w:rPrChange>
          </w:rPr>
          <w:t xml:space="preserve"> </w:t>
        </w:r>
        <w:r>
          <w:t xml:space="preserve">и еще большого многообразия полос радиочастот, в отчете приведено детальное описание классов таких технологий </w:t>
        </w:r>
      </w:ins>
      <w:ins w:id="35" w:author="VP03" w:date="2017-09-11T05:17:00Z">
        <w:r>
          <w:t xml:space="preserve">вместе с конкретными примерами технологий.  </w:t>
        </w:r>
      </w:ins>
      <w:ins w:id="36" w:author="VP03" w:date="2017-09-11T05:19:00Z">
        <w:r>
          <w:t xml:space="preserve">Особое внимание в отчете уделено новому классу радиотехнологий </w:t>
        </w:r>
      </w:ins>
      <w:ins w:id="37" w:author="VP03" w:date="2017-09-11T05:20:00Z">
        <w:r>
          <w:t xml:space="preserve">оптимизированных </w:t>
        </w:r>
      </w:ins>
      <w:ins w:id="38" w:author="VP03" w:date="2017-09-11T05:19:00Z">
        <w:r>
          <w:t>для обслуживания различных датчиков и сенсоров, работающих долгое время от батареек, получи</w:t>
        </w:r>
      </w:ins>
      <w:ins w:id="39" w:author="VP03" w:date="2017-09-11T05:20:00Z">
        <w:r>
          <w:t>вших</w:t>
        </w:r>
      </w:ins>
      <w:ins w:id="40" w:author="VP03" w:date="2017-09-11T05:19:00Z">
        <w:r>
          <w:t xml:space="preserve"> общее название </w:t>
        </w:r>
        <w:r w:rsidRPr="00AD5E32">
          <w:rPr>
            <w:lang w:val="en-US"/>
          </w:rPr>
          <w:t>LPWAN</w:t>
        </w:r>
        <w:r w:rsidRPr="00AD5E32">
          <w:t xml:space="preserve"> (</w:t>
        </w:r>
        <w:r w:rsidRPr="00AD5E32">
          <w:rPr>
            <w:lang w:val="en-US"/>
          </w:rPr>
          <w:t>Low</w:t>
        </w:r>
        <w:r w:rsidRPr="00AD5E32">
          <w:t xml:space="preserve"> </w:t>
        </w:r>
        <w:r w:rsidRPr="00AD5E32">
          <w:rPr>
            <w:lang w:val="en-US"/>
          </w:rPr>
          <w:t>Power</w:t>
        </w:r>
        <w:r w:rsidRPr="00AD5E32">
          <w:t xml:space="preserve"> </w:t>
        </w:r>
        <w:r w:rsidRPr="00AD5E32">
          <w:rPr>
            <w:lang w:val="en-US"/>
          </w:rPr>
          <w:t>Wide</w:t>
        </w:r>
        <w:r w:rsidRPr="00AD5E32">
          <w:t xml:space="preserve"> </w:t>
        </w:r>
        <w:r w:rsidRPr="00AD5E32">
          <w:rPr>
            <w:lang w:val="en-US"/>
          </w:rPr>
          <w:t>Area</w:t>
        </w:r>
        <w:r w:rsidRPr="00AD5E32">
          <w:t xml:space="preserve"> </w:t>
        </w:r>
        <w:r w:rsidRPr="00AD5E32">
          <w:rPr>
            <w:lang w:val="en-US"/>
          </w:rPr>
          <w:t>Networks</w:t>
        </w:r>
        <w:r w:rsidRPr="00AD5E32">
          <w:t>)</w:t>
        </w:r>
        <w:r>
          <w:t>. LPWAN радиоинтерфейсы представляют</w:t>
        </w:r>
        <w:r w:rsidRPr="00AD5E32">
          <w:t xml:space="preserve"> собой беспроводные радиоинтерфейсы передачи небольших по объёму данных на дальние расстояния, в первую очередь для распределённых сетей телеметрии, межмашинного взаимодействия и </w:t>
        </w:r>
        <w:r>
          <w:rPr>
            <w:lang w:val="en-US"/>
          </w:rPr>
          <w:t>IoT</w:t>
        </w:r>
        <w:r w:rsidRPr="00AD5E32">
          <w:t>.</w:t>
        </w:r>
      </w:ins>
    </w:p>
    <w:p w:rsidR="00F6492D" w:rsidRDefault="005939A0" w:rsidP="0085514D">
      <w:pPr>
        <w:ind w:firstLine="540"/>
        <w:rPr>
          <w:ins w:id="41" w:author="VP03" w:date="2017-09-11T05:27:00Z"/>
          <w:rStyle w:val="Hyperlink"/>
          <w:color w:val="000000" w:themeColor="text1"/>
          <w:u w:val="none"/>
        </w:rPr>
      </w:pPr>
      <w:ins w:id="42" w:author="VP03" w:date="2017-09-11T05:21:00Z">
        <w:r>
          <w:t xml:space="preserve">После рассмотрения различных технологий для подключения </w:t>
        </w:r>
      </w:ins>
      <w:ins w:id="43" w:author="VP03" w:date="2017-09-11T05:22:00Z">
        <w:r>
          <w:t xml:space="preserve">устройств </w:t>
        </w:r>
        <w:r>
          <w:rPr>
            <w:lang w:val="en-US"/>
          </w:rPr>
          <w:t>IoT</w:t>
        </w:r>
        <w:r w:rsidRPr="005939A0">
          <w:rPr>
            <w:rPrChange w:id="44" w:author="VP03" w:date="2017-09-11T05:22:00Z">
              <w:rPr>
                <w:lang w:val="en-US"/>
              </w:rPr>
            </w:rPrChange>
          </w:rPr>
          <w:t xml:space="preserve"> </w:t>
        </w:r>
        <w:r>
          <w:t xml:space="preserve">и анализа используемых для них полос радиочастот, в отчете рассмотрены вопросы </w:t>
        </w:r>
        <w:r>
          <w:rPr>
            <w:rStyle w:val="Hyperlink"/>
            <w:color w:val="000000" w:themeColor="text1"/>
            <w:u w:val="none"/>
          </w:rPr>
          <w:t xml:space="preserve">радиочастотного обеспечения беспроводных сетей для </w:t>
        </w:r>
        <w:r>
          <w:rPr>
            <w:rStyle w:val="Hyperlink"/>
            <w:color w:val="000000" w:themeColor="text1"/>
            <w:u w:val="none"/>
            <w:lang w:val="en-US"/>
          </w:rPr>
          <w:t>IoT</w:t>
        </w:r>
        <w:r>
          <w:rPr>
            <w:rStyle w:val="Hyperlink"/>
            <w:color w:val="000000" w:themeColor="text1"/>
            <w:u w:val="none"/>
          </w:rPr>
          <w:t xml:space="preserve">. </w:t>
        </w:r>
      </w:ins>
      <w:ins w:id="45" w:author="VP03" w:date="2017-09-11T05:23:00Z">
        <w:r>
          <w:rPr>
            <w:rStyle w:val="Hyperlink"/>
            <w:color w:val="000000" w:themeColor="text1"/>
            <w:u w:val="none"/>
          </w:rPr>
          <w:t xml:space="preserve">В частности, дан обзор безлицензионных полос радиочастот, используемых для устройств малого радиуса действия, а также </w:t>
        </w:r>
      </w:ins>
      <w:ins w:id="46" w:author="VP03" w:date="2017-09-11T05:24:00Z">
        <w:r>
          <w:rPr>
            <w:rStyle w:val="Hyperlink"/>
            <w:color w:val="000000" w:themeColor="text1"/>
            <w:u w:val="none"/>
          </w:rPr>
          <w:t xml:space="preserve">вопрос использования полос радиочастот радиоинтерфейсами </w:t>
        </w:r>
        <w:r>
          <w:rPr>
            <w:rStyle w:val="Hyperlink"/>
            <w:color w:val="000000" w:themeColor="text1"/>
            <w:u w:val="none"/>
            <w:lang w:val="en-US"/>
          </w:rPr>
          <w:t>LPWAN</w:t>
        </w:r>
        <w:r w:rsidRPr="005939A0">
          <w:rPr>
            <w:rStyle w:val="Hyperlink"/>
            <w:color w:val="000000" w:themeColor="text1"/>
            <w:u w:val="none"/>
            <w:rPrChange w:id="47" w:author="VP03" w:date="2017-09-11T05:24:00Z">
              <w:rPr>
                <w:rStyle w:val="Hyperlink"/>
                <w:color w:val="000000" w:themeColor="text1"/>
                <w:u w:val="none"/>
                <w:lang w:val="en-US"/>
              </w:rPr>
            </w:rPrChange>
          </w:rPr>
          <w:t xml:space="preserve"> </w:t>
        </w:r>
        <w:r>
          <w:rPr>
            <w:rStyle w:val="Hyperlink"/>
            <w:color w:val="000000" w:themeColor="text1"/>
            <w:u w:val="none"/>
          </w:rPr>
          <w:t>в сотовой подвижной связи.</w:t>
        </w:r>
      </w:ins>
    </w:p>
    <w:p w:rsidR="00F6492D" w:rsidRPr="00F6492D" w:rsidRDefault="00F6492D" w:rsidP="00F6492D">
      <w:pPr>
        <w:ind w:firstLine="567"/>
        <w:rPr>
          <w:ins w:id="48" w:author="VP03" w:date="2017-09-11T05:27:00Z"/>
          <w:rStyle w:val="Hyperlink"/>
          <w:color w:val="000000" w:themeColor="text1"/>
          <w:u w:val="none"/>
          <w:rPrChange w:id="49" w:author="VP03" w:date="2017-09-11T05:29:00Z">
            <w:rPr>
              <w:ins w:id="50" w:author="VP03" w:date="2017-09-11T05:27:00Z"/>
              <w:rStyle w:val="Hyperlink"/>
              <w:color w:val="000000" w:themeColor="text1"/>
              <w:u w:val="none"/>
            </w:rPr>
          </w:rPrChange>
        </w:rPr>
      </w:pPr>
      <w:ins w:id="51" w:author="VP03" w:date="2017-09-11T05:26:00Z">
        <w:r>
          <w:t>В заключительной части отчета рассмотрены вопросы гармон</w:t>
        </w:r>
      </w:ins>
      <w:ins w:id="52" w:author="VP03" w:date="2017-09-11T05:27:00Z">
        <w:r>
          <w:t xml:space="preserve">изированного использования полос радиочастот для различных технологий </w:t>
        </w:r>
        <w:r>
          <w:rPr>
            <w:lang w:val="en-US"/>
          </w:rPr>
          <w:t>IoT</w:t>
        </w:r>
        <w:r w:rsidRPr="00F6492D">
          <w:rPr>
            <w:rPrChange w:id="53" w:author="VP03" w:date="2017-09-11T05:27:00Z">
              <w:rPr>
                <w:lang w:val="en-US"/>
              </w:rPr>
            </w:rPrChange>
          </w:rPr>
          <w:t xml:space="preserve">. </w:t>
        </w:r>
      </w:ins>
      <w:ins w:id="54" w:author="VP03" w:date="2017-09-11T05:28:00Z">
        <w:r>
          <w:t>Сделан вывод о то, что</w:t>
        </w:r>
      </w:ins>
      <w:ins w:id="55" w:author="VP03" w:date="2017-09-11T05:27:00Z">
        <w:r>
          <w:rPr>
            <w:rStyle w:val="Hyperlink"/>
            <w:color w:val="000000" w:themeColor="text1"/>
            <w:u w:val="none"/>
          </w:rPr>
          <w:t xml:space="preserve"> наиболее вероятным сценарием гармонизации использования полос радиочастот станут рыночные механизмы. Так, при достаточно широких возможностях использования полос радиочастот как сотовой связи, так и устройств малого радиуса действия фактическое внедрение и массовый рынок будут формироваться вокруг более узкого набора полос радиочастот, доступных в большом числе стран и обеспечивающих благоприятные условия распространения волн, а также простоту реализации оборудования. </w:t>
        </w:r>
      </w:ins>
      <w:ins w:id="56" w:author="VP03" w:date="2017-09-11T05:28:00Z">
        <w:r>
          <w:rPr>
            <w:rStyle w:val="Hyperlink"/>
            <w:color w:val="000000" w:themeColor="text1"/>
            <w:u w:val="none"/>
          </w:rPr>
          <w:t xml:space="preserve">При этом на международном уровне </w:t>
        </w:r>
      </w:ins>
      <w:ins w:id="57" w:author="VP03" w:date="2017-09-11T05:29:00Z">
        <w:r>
          <w:rPr>
            <w:rStyle w:val="Hyperlink"/>
            <w:color w:val="000000" w:themeColor="text1"/>
            <w:u w:val="none"/>
          </w:rPr>
          <w:t xml:space="preserve">проводятся исследования для информирования администраций связи о тенденциях развития технологий радиосвязи для </w:t>
        </w:r>
        <w:r>
          <w:rPr>
            <w:rStyle w:val="Hyperlink"/>
            <w:color w:val="000000" w:themeColor="text1"/>
            <w:u w:val="none"/>
            <w:lang w:val="en-US"/>
          </w:rPr>
          <w:t>IoT</w:t>
        </w:r>
      </w:ins>
      <w:ins w:id="58" w:author="VP03" w:date="2017-09-11T05:30:00Z">
        <w:r>
          <w:rPr>
            <w:rStyle w:val="Hyperlink"/>
            <w:color w:val="000000" w:themeColor="text1"/>
            <w:u w:val="none"/>
          </w:rPr>
          <w:t xml:space="preserve"> и используемых ими полос радиочастот</w:t>
        </w:r>
      </w:ins>
      <w:ins w:id="59" w:author="VP03" w:date="2017-09-11T05:29:00Z">
        <w:r>
          <w:rPr>
            <w:rStyle w:val="Hyperlink"/>
            <w:color w:val="000000" w:themeColor="text1"/>
            <w:u w:val="none"/>
            <w:rPrChange w:id="60" w:author="VP03" w:date="2017-09-11T05:29:00Z">
              <w:rPr>
                <w:rStyle w:val="Hyperlink"/>
                <w:color w:val="000000" w:themeColor="text1"/>
                <w:u w:val="none"/>
              </w:rPr>
            </w:rPrChange>
          </w:rPr>
          <w:t>.</w:t>
        </w:r>
      </w:ins>
    </w:p>
    <w:p w:rsidR="005939A0" w:rsidRPr="00F6492D" w:rsidRDefault="005939A0" w:rsidP="0085514D">
      <w:pPr>
        <w:ind w:firstLine="540"/>
        <w:rPr>
          <w:ins w:id="61" w:author="VP03" w:date="2017-09-11T05:05:00Z"/>
          <w:rPrChange w:id="62" w:author="VP03" w:date="2017-09-11T05:27:00Z">
            <w:rPr>
              <w:ins w:id="63" w:author="VP03" w:date="2017-09-11T05:05:00Z"/>
              <w:b/>
            </w:rPr>
          </w:rPrChange>
        </w:rPr>
      </w:pPr>
    </w:p>
    <w:p w:rsidR="0085514D" w:rsidRDefault="0085514D" w:rsidP="0085514D">
      <w:pPr>
        <w:ind w:firstLine="540"/>
        <w:rPr>
          <w:b/>
        </w:rPr>
      </w:pPr>
    </w:p>
    <w:p w:rsidR="00AA7EE6" w:rsidRDefault="00AA7EE6" w:rsidP="00BF1BAC">
      <w:pPr>
        <w:spacing w:after="160" w:line="259" w:lineRule="auto"/>
        <w:jc w:val="left"/>
        <w:rPr>
          <w:ins w:id="64" w:author="VP03" w:date="2017-09-11T07:01:00Z"/>
          <w:b/>
        </w:rPr>
      </w:pPr>
    </w:p>
    <w:p w:rsidR="00AA7EE6" w:rsidRDefault="00AA7EE6" w:rsidP="00BF1BAC">
      <w:pPr>
        <w:spacing w:after="160" w:line="259" w:lineRule="auto"/>
        <w:jc w:val="left"/>
        <w:rPr>
          <w:ins w:id="65" w:author="VP03" w:date="2017-09-11T07:01:00Z"/>
          <w:b/>
        </w:rPr>
      </w:pPr>
    </w:p>
    <w:p w:rsidR="00AA7EE6" w:rsidRDefault="00AA7EE6" w:rsidP="00BF1BAC">
      <w:pPr>
        <w:spacing w:after="160" w:line="259" w:lineRule="auto"/>
        <w:jc w:val="left"/>
        <w:rPr>
          <w:ins w:id="66" w:author="VP03" w:date="2017-09-11T07:01:00Z"/>
          <w:b/>
        </w:rPr>
      </w:pPr>
    </w:p>
    <w:customXmlInsRangeStart w:id="67" w:author="VP03" w:date="2017-09-11T07:01:00Z"/>
    <w:sdt>
      <w:sdtPr>
        <w:id w:val="2067294049"/>
        <w:docPartObj>
          <w:docPartGallery w:val="Table of Contents"/>
          <w:docPartUnique/>
        </w:docPartObj>
      </w:sdtPr>
      <w:sdtEndPr>
        <w:rPr>
          <w:rFonts w:ascii="Times New Roman" w:eastAsiaTheme="minorHAnsi" w:hAnsi="Times New Roman" w:cs="Times New Roman"/>
          <w:b/>
          <w:bCs/>
          <w:noProof/>
          <w:color w:val="auto"/>
          <w:sz w:val="24"/>
          <w:szCs w:val="22"/>
          <w:lang w:val="ru-RU"/>
        </w:rPr>
      </w:sdtEndPr>
      <w:sdtContent>
        <w:customXmlInsRangeEnd w:id="67"/>
        <w:p w:rsidR="009124EB" w:rsidRDefault="009124EB">
          <w:pPr>
            <w:pStyle w:val="TOCHeading"/>
            <w:rPr>
              <w:ins w:id="68" w:author="VP03" w:date="2017-09-11T08:38:00Z"/>
              <w:lang w:val="ru-RU"/>
            </w:rPr>
          </w:pPr>
        </w:p>
        <w:p w:rsidR="00FD3DBA" w:rsidRPr="00FD3DBA" w:rsidRDefault="00FD3DBA" w:rsidP="00FD3DBA">
          <w:pPr>
            <w:jc w:val="center"/>
            <w:rPr>
              <w:ins w:id="69" w:author="VP03" w:date="2017-09-11T07:01:00Z"/>
              <w:b/>
              <w:rPrChange w:id="70" w:author="VP03" w:date="2017-09-11T08:39:00Z">
                <w:rPr>
                  <w:ins w:id="71" w:author="VP03" w:date="2017-09-11T07:01:00Z"/>
                </w:rPr>
              </w:rPrChange>
            </w:rPr>
            <w:pPrChange w:id="72" w:author="VP03" w:date="2017-09-11T08:39:00Z">
              <w:pPr>
                <w:pStyle w:val="TOCHeading"/>
              </w:pPr>
            </w:pPrChange>
          </w:pPr>
          <w:ins w:id="73" w:author="VP03" w:date="2017-09-11T08:39:00Z">
            <w:r w:rsidRPr="00FD3DBA">
              <w:rPr>
                <w:b/>
                <w:rPrChange w:id="74" w:author="VP03" w:date="2017-09-11T08:39:00Z">
                  <w:rPr/>
                </w:rPrChange>
              </w:rPr>
              <w:t>СОДЕРЖАНИЕ</w:t>
            </w:r>
          </w:ins>
        </w:p>
        <w:p w:rsidR="00FD3DBA" w:rsidRDefault="009124EB">
          <w:pPr>
            <w:pStyle w:val="TOC1"/>
            <w:rPr>
              <w:ins w:id="75" w:author="VP03" w:date="2017-09-11T08:39:00Z"/>
              <w:rFonts w:asciiTheme="minorHAnsi" w:eastAsiaTheme="minorEastAsia" w:hAnsiTheme="minorHAnsi" w:cstheme="minorBidi"/>
              <w:b w:val="0"/>
              <w:caps w:val="0"/>
              <w:sz w:val="22"/>
              <w:szCs w:val="22"/>
              <w:lang w:val="en-US"/>
            </w:rPr>
          </w:pPr>
          <w:ins w:id="76" w:author="VP03" w:date="2017-09-11T07:01:00Z">
            <w:r>
              <w:fldChar w:fldCharType="begin"/>
            </w:r>
            <w:r>
              <w:instrText xml:space="preserve"> TOC \o "1-3" \h \z \u </w:instrText>
            </w:r>
            <w:r>
              <w:fldChar w:fldCharType="separate"/>
            </w:r>
          </w:ins>
          <w:ins w:id="77" w:author="VP03" w:date="2017-09-11T08:39:00Z">
            <w:r w:rsidR="00FD3DBA" w:rsidRPr="00235DA3">
              <w:rPr>
                <w:rStyle w:val="Hyperlink"/>
              </w:rPr>
              <w:fldChar w:fldCharType="begin"/>
            </w:r>
            <w:r w:rsidR="00FD3DBA" w:rsidRPr="00235DA3">
              <w:rPr>
                <w:rStyle w:val="Hyperlink"/>
              </w:rPr>
              <w:instrText xml:space="preserve"> </w:instrText>
            </w:r>
            <w:r w:rsidR="00FD3DBA">
              <w:instrText>HYPERLINK \l "_Toc492882480"</w:instrText>
            </w:r>
            <w:r w:rsidR="00FD3DBA" w:rsidRPr="00235DA3">
              <w:rPr>
                <w:rStyle w:val="Hyperlink"/>
              </w:rPr>
              <w:instrText xml:space="preserve"> </w:instrText>
            </w:r>
            <w:r w:rsidR="00FD3DBA" w:rsidRPr="00235DA3">
              <w:rPr>
                <w:rStyle w:val="Hyperlink"/>
              </w:rPr>
            </w:r>
            <w:r w:rsidR="00FD3DBA" w:rsidRPr="00235DA3">
              <w:rPr>
                <w:rStyle w:val="Hyperlink"/>
              </w:rPr>
              <w:fldChar w:fldCharType="separate"/>
            </w:r>
            <w:r w:rsidR="00FD3DBA" w:rsidRPr="00235DA3">
              <w:rPr>
                <w:rStyle w:val="Hyperlink"/>
              </w:rPr>
              <w:t>1 ВВЕДЕНИЕ</w:t>
            </w:r>
            <w:r w:rsidR="00FD3DBA">
              <w:rPr>
                <w:webHidden/>
              </w:rPr>
              <w:tab/>
            </w:r>
            <w:r w:rsidR="00FD3DBA">
              <w:rPr>
                <w:webHidden/>
              </w:rPr>
              <w:fldChar w:fldCharType="begin"/>
            </w:r>
            <w:r w:rsidR="00FD3DBA">
              <w:rPr>
                <w:webHidden/>
              </w:rPr>
              <w:instrText xml:space="preserve"> PAGEREF _Toc492882480 \h </w:instrText>
            </w:r>
            <w:r w:rsidR="00FD3DBA">
              <w:rPr>
                <w:webHidden/>
              </w:rPr>
            </w:r>
          </w:ins>
          <w:r w:rsidR="00FD3DBA">
            <w:rPr>
              <w:webHidden/>
            </w:rPr>
            <w:fldChar w:fldCharType="separate"/>
          </w:r>
          <w:ins w:id="78" w:author="VP03" w:date="2017-09-11T08:39:00Z">
            <w:r w:rsidR="00FD3DBA">
              <w:rPr>
                <w:webHidden/>
              </w:rPr>
              <w:t>4</w:t>
            </w:r>
            <w:r w:rsidR="00FD3DBA">
              <w:rPr>
                <w:webHidden/>
              </w:rPr>
              <w:fldChar w:fldCharType="end"/>
            </w:r>
            <w:r w:rsidR="00FD3DBA" w:rsidRPr="00235DA3">
              <w:rPr>
                <w:rStyle w:val="Hyperlink"/>
              </w:rPr>
              <w:fldChar w:fldCharType="end"/>
            </w:r>
          </w:ins>
        </w:p>
        <w:p w:rsidR="00FD3DBA" w:rsidRDefault="00FD3DBA">
          <w:pPr>
            <w:pStyle w:val="TOC2"/>
            <w:rPr>
              <w:ins w:id="79" w:author="VP03" w:date="2017-09-11T08:39:00Z"/>
              <w:rFonts w:asciiTheme="minorHAnsi" w:eastAsiaTheme="minorEastAsia" w:hAnsiTheme="minorHAnsi" w:cstheme="minorBidi"/>
              <w:sz w:val="22"/>
              <w:szCs w:val="22"/>
              <w:lang w:val="en-US"/>
            </w:rPr>
          </w:pPr>
          <w:ins w:id="80" w:author="VP03" w:date="2017-09-11T08:39:00Z">
            <w:r w:rsidRPr="00235DA3">
              <w:rPr>
                <w:rStyle w:val="Hyperlink"/>
              </w:rPr>
              <w:fldChar w:fldCharType="begin"/>
            </w:r>
            <w:r w:rsidRPr="00235DA3">
              <w:rPr>
                <w:rStyle w:val="Hyperlink"/>
              </w:rPr>
              <w:instrText xml:space="preserve"> </w:instrText>
            </w:r>
            <w:r>
              <w:instrText>HYPERLINK \l "_Toc492882481"</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1.1 Общие сведения и описание </w:t>
            </w:r>
            <w:r w:rsidRPr="00235DA3">
              <w:rPr>
                <w:rStyle w:val="Hyperlink"/>
                <w:lang w:val="en-US"/>
              </w:rPr>
              <w:t>IoT</w:t>
            </w:r>
            <w:r>
              <w:rPr>
                <w:webHidden/>
              </w:rPr>
              <w:tab/>
            </w:r>
            <w:r>
              <w:rPr>
                <w:webHidden/>
              </w:rPr>
              <w:fldChar w:fldCharType="begin"/>
            </w:r>
            <w:r>
              <w:rPr>
                <w:webHidden/>
              </w:rPr>
              <w:instrText xml:space="preserve"> PAGEREF _Toc492882481 \h </w:instrText>
            </w:r>
            <w:r>
              <w:rPr>
                <w:webHidden/>
              </w:rPr>
            </w:r>
          </w:ins>
          <w:r>
            <w:rPr>
              <w:webHidden/>
            </w:rPr>
            <w:fldChar w:fldCharType="separate"/>
          </w:r>
          <w:ins w:id="81" w:author="VP03" w:date="2017-09-11T08:39:00Z">
            <w:r>
              <w:rPr>
                <w:webHidden/>
              </w:rPr>
              <w:t>4</w:t>
            </w:r>
            <w:r>
              <w:rPr>
                <w:webHidden/>
              </w:rPr>
              <w:fldChar w:fldCharType="end"/>
            </w:r>
            <w:r w:rsidRPr="00235DA3">
              <w:rPr>
                <w:rStyle w:val="Hyperlink"/>
              </w:rPr>
              <w:fldChar w:fldCharType="end"/>
            </w:r>
          </w:ins>
        </w:p>
        <w:p w:rsidR="00FD3DBA" w:rsidRDefault="00FD3DBA">
          <w:pPr>
            <w:pStyle w:val="TOC2"/>
            <w:rPr>
              <w:ins w:id="82" w:author="VP03" w:date="2017-09-11T08:39:00Z"/>
              <w:rFonts w:asciiTheme="minorHAnsi" w:eastAsiaTheme="minorEastAsia" w:hAnsiTheme="minorHAnsi" w:cstheme="minorBidi"/>
              <w:sz w:val="22"/>
              <w:szCs w:val="22"/>
              <w:lang w:val="en-US"/>
            </w:rPr>
          </w:pPr>
          <w:ins w:id="83" w:author="VP03" w:date="2017-09-11T08:39:00Z">
            <w:r w:rsidRPr="00235DA3">
              <w:rPr>
                <w:rStyle w:val="Hyperlink"/>
              </w:rPr>
              <w:fldChar w:fldCharType="begin"/>
            </w:r>
            <w:r w:rsidRPr="00235DA3">
              <w:rPr>
                <w:rStyle w:val="Hyperlink"/>
              </w:rPr>
              <w:instrText xml:space="preserve"> </w:instrText>
            </w:r>
            <w:r>
              <w:instrText>HYPERLINK \l "_Toc492882482"</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1.2 Важность вопросов радиочастотного обеспечения  </w:t>
            </w:r>
            <w:r w:rsidRPr="00235DA3">
              <w:rPr>
                <w:rStyle w:val="Hyperlink"/>
                <w:lang w:val="en-US"/>
              </w:rPr>
              <w:t>IoT</w:t>
            </w:r>
            <w:r>
              <w:rPr>
                <w:webHidden/>
              </w:rPr>
              <w:tab/>
            </w:r>
            <w:r>
              <w:rPr>
                <w:webHidden/>
              </w:rPr>
              <w:fldChar w:fldCharType="begin"/>
            </w:r>
            <w:r>
              <w:rPr>
                <w:webHidden/>
              </w:rPr>
              <w:instrText xml:space="preserve"> PAGEREF _Toc492882482 \h </w:instrText>
            </w:r>
            <w:r>
              <w:rPr>
                <w:webHidden/>
              </w:rPr>
            </w:r>
          </w:ins>
          <w:r>
            <w:rPr>
              <w:webHidden/>
            </w:rPr>
            <w:fldChar w:fldCharType="separate"/>
          </w:r>
          <w:ins w:id="84" w:author="VP03" w:date="2017-09-11T08:39:00Z">
            <w:r>
              <w:rPr>
                <w:webHidden/>
              </w:rPr>
              <w:t>7</w:t>
            </w:r>
            <w:r>
              <w:rPr>
                <w:webHidden/>
              </w:rPr>
              <w:fldChar w:fldCharType="end"/>
            </w:r>
            <w:r w:rsidRPr="00235DA3">
              <w:rPr>
                <w:rStyle w:val="Hyperlink"/>
              </w:rPr>
              <w:fldChar w:fldCharType="end"/>
            </w:r>
          </w:ins>
        </w:p>
        <w:p w:rsidR="00FD3DBA" w:rsidRDefault="00FD3DBA">
          <w:pPr>
            <w:pStyle w:val="TOC1"/>
            <w:rPr>
              <w:ins w:id="85" w:author="VP03" w:date="2017-09-11T08:39:00Z"/>
              <w:rFonts w:asciiTheme="minorHAnsi" w:eastAsiaTheme="minorEastAsia" w:hAnsiTheme="minorHAnsi" w:cstheme="minorBidi"/>
              <w:b w:val="0"/>
              <w:caps w:val="0"/>
              <w:sz w:val="22"/>
              <w:szCs w:val="22"/>
              <w:lang w:val="en-US"/>
            </w:rPr>
          </w:pPr>
          <w:ins w:id="86" w:author="VP03" w:date="2017-09-11T08:39:00Z">
            <w:r w:rsidRPr="00235DA3">
              <w:rPr>
                <w:rStyle w:val="Hyperlink"/>
              </w:rPr>
              <w:fldChar w:fldCharType="begin"/>
            </w:r>
            <w:r w:rsidRPr="00235DA3">
              <w:rPr>
                <w:rStyle w:val="Hyperlink"/>
              </w:rPr>
              <w:instrText xml:space="preserve"> </w:instrText>
            </w:r>
            <w:r>
              <w:instrText>HYPERLINK \l "_Toc492882483"</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2 развитиЕ беспроводных сетей для </w:t>
            </w:r>
            <w:r w:rsidRPr="00235DA3">
              <w:rPr>
                <w:rStyle w:val="Hyperlink"/>
                <w:lang w:val="en-US"/>
              </w:rPr>
              <w:t>IOT</w:t>
            </w:r>
            <w:r>
              <w:rPr>
                <w:webHidden/>
              </w:rPr>
              <w:tab/>
            </w:r>
            <w:r>
              <w:rPr>
                <w:webHidden/>
              </w:rPr>
              <w:fldChar w:fldCharType="begin"/>
            </w:r>
            <w:r>
              <w:rPr>
                <w:webHidden/>
              </w:rPr>
              <w:instrText xml:space="preserve"> PAGEREF _Toc492882483 \h </w:instrText>
            </w:r>
            <w:r>
              <w:rPr>
                <w:webHidden/>
              </w:rPr>
            </w:r>
          </w:ins>
          <w:r>
            <w:rPr>
              <w:webHidden/>
            </w:rPr>
            <w:fldChar w:fldCharType="separate"/>
          </w:r>
          <w:ins w:id="87" w:author="VP03" w:date="2017-09-11T08:39:00Z">
            <w:r>
              <w:rPr>
                <w:webHidden/>
              </w:rPr>
              <w:t>9</w:t>
            </w:r>
            <w:r>
              <w:rPr>
                <w:webHidden/>
              </w:rPr>
              <w:fldChar w:fldCharType="end"/>
            </w:r>
            <w:r w:rsidRPr="00235DA3">
              <w:rPr>
                <w:rStyle w:val="Hyperlink"/>
              </w:rPr>
              <w:fldChar w:fldCharType="end"/>
            </w:r>
          </w:ins>
        </w:p>
        <w:p w:rsidR="00FD3DBA" w:rsidRDefault="00FD3DBA">
          <w:pPr>
            <w:pStyle w:val="TOC2"/>
            <w:rPr>
              <w:ins w:id="88" w:author="VP03" w:date="2017-09-11T08:39:00Z"/>
              <w:rFonts w:asciiTheme="minorHAnsi" w:eastAsiaTheme="minorEastAsia" w:hAnsiTheme="minorHAnsi" w:cstheme="minorBidi"/>
              <w:sz w:val="22"/>
              <w:szCs w:val="22"/>
              <w:lang w:val="en-US"/>
            </w:rPr>
          </w:pPr>
          <w:ins w:id="89" w:author="VP03" w:date="2017-09-11T08:39:00Z">
            <w:r w:rsidRPr="00235DA3">
              <w:rPr>
                <w:rStyle w:val="Hyperlink"/>
              </w:rPr>
              <w:fldChar w:fldCharType="begin"/>
            </w:r>
            <w:r w:rsidRPr="00235DA3">
              <w:rPr>
                <w:rStyle w:val="Hyperlink"/>
              </w:rPr>
              <w:instrText xml:space="preserve"> </w:instrText>
            </w:r>
            <w:r>
              <w:instrText>HYPERLINK \l "_Toc492882484"</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2.1 Классификация беспроводных сетей для </w:t>
            </w:r>
            <w:r w:rsidRPr="00235DA3">
              <w:rPr>
                <w:rStyle w:val="Hyperlink"/>
                <w:lang w:val="en-US"/>
              </w:rPr>
              <w:t>IoT</w:t>
            </w:r>
            <w:r>
              <w:rPr>
                <w:webHidden/>
              </w:rPr>
              <w:tab/>
            </w:r>
            <w:r>
              <w:rPr>
                <w:webHidden/>
              </w:rPr>
              <w:fldChar w:fldCharType="begin"/>
            </w:r>
            <w:r>
              <w:rPr>
                <w:webHidden/>
              </w:rPr>
              <w:instrText xml:space="preserve"> PAGEREF _Toc492882484 \h </w:instrText>
            </w:r>
            <w:r>
              <w:rPr>
                <w:webHidden/>
              </w:rPr>
            </w:r>
          </w:ins>
          <w:r>
            <w:rPr>
              <w:webHidden/>
            </w:rPr>
            <w:fldChar w:fldCharType="separate"/>
          </w:r>
          <w:ins w:id="90" w:author="VP03" w:date="2017-09-11T08:39:00Z">
            <w:r>
              <w:rPr>
                <w:webHidden/>
              </w:rPr>
              <w:t>9</w:t>
            </w:r>
            <w:r>
              <w:rPr>
                <w:webHidden/>
              </w:rPr>
              <w:fldChar w:fldCharType="end"/>
            </w:r>
            <w:r w:rsidRPr="00235DA3">
              <w:rPr>
                <w:rStyle w:val="Hyperlink"/>
              </w:rPr>
              <w:fldChar w:fldCharType="end"/>
            </w:r>
          </w:ins>
        </w:p>
        <w:p w:rsidR="00FD3DBA" w:rsidRDefault="00FD3DBA">
          <w:pPr>
            <w:pStyle w:val="TOC2"/>
            <w:rPr>
              <w:ins w:id="91" w:author="VP03" w:date="2017-09-11T08:39:00Z"/>
              <w:rFonts w:asciiTheme="minorHAnsi" w:eastAsiaTheme="minorEastAsia" w:hAnsiTheme="minorHAnsi" w:cstheme="minorBidi"/>
              <w:sz w:val="22"/>
              <w:szCs w:val="22"/>
              <w:lang w:val="en-US"/>
            </w:rPr>
          </w:pPr>
          <w:ins w:id="92" w:author="VP03" w:date="2017-09-11T08:39:00Z">
            <w:r w:rsidRPr="00235DA3">
              <w:rPr>
                <w:rStyle w:val="Hyperlink"/>
              </w:rPr>
              <w:fldChar w:fldCharType="begin"/>
            </w:r>
            <w:r w:rsidRPr="00235DA3">
              <w:rPr>
                <w:rStyle w:val="Hyperlink"/>
              </w:rPr>
              <w:instrText xml:space="preserve"> </w:instrText>
            </w:r>
            <w:r>
              <w:instrText>HYPERLINK \l "_Toc492882485"</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2.2 Прогнозы развития беспроводных сетей для </w:t>
            </w:r>
            <w:r w:rsidRPr="00235DA3">
              <w:rPr>
                <w:rStyle w:val="Hyperlink"/>
                <w:lang w:val="en-US"/>
              </w:rPr>
              <w:t>IoT</w:t>
            </w:r>
            <w:r>
              <w:rPr>
                <w:webHidden/>
              </w:rPr>
              <w:tab/>
            </w:r>
            <w:r>
              <w:rPr>
                <w:webHidden/>
              </w:rPr>
              <w:fldChar w:fldCharType="begin"/>
            </w:r>
            <w:r>
              <w:rPr>
                <w:webHidden/>
              </w:rPr>
              <w:instrText xml:space="preserve"> PAGEREF _Toc492882485 \h </w:instrText>
            </w:r>
            <w:r>
              <w:rPr>
                <w:webHidden/>
              </w:rPr>
            </w:r>
          </w:ins>
          <w:r>
            <w:rPr>
              <w:webHidden/>
            </w:rPr>
            <w:fldChar w:fldCharType="separate"/>
          </w:r>
          <w:ins w:id="93" w:author="VP03" w:date="2017-09-11T08:39:00Z">
            <w:r>
              <w:rPr>
                <w:webHidden/>
              </w:rPr>
              <w:t>12</w:t>
            </w:r>
            <w:r>
              <w:rPr>
                <w:webHidden/>
              </w:rPr>
              <w:fldChar w:fldCharType="end"/>
            </w:r>
            <w:r w:rsidRPr="00235DA3">
              <w:rPr>
                <w:rStyle w:val="Hyperlink"/>
              </w:rPr>
              <w:fldChar w:fldCharType="end"/>
            </w:r>
          </w:ins>
        </w:p>
        <w:p w:rsidR="00FD3DBA" w:rsidRDefault="00FD3DBA">
          <w:pPr>
            <w:pStyle w:val="TOC2"/>
            <w:rPr>
              <w:ins w:id="94" w:author="VP03" w:date="2017-09-11T08:39:00Z"/>
              <w:rFonts w:asciiTheme="minorHAnsi" w:eastAsiaTheme="minorEastAsia" w:hAnsiTheme="minorHAnsi" w:cstheme="minorBidi"/>
              <w:sz w:val="22"/>
              <w:szCs w:val="22"/>
              <w:lang w:val="en-US"/>
            </w:rPr>
          </w:pPr>
          <w:ins w:id="95" w:author="VP03" w:date="2017-09-11T08:39:00Z">
            <w:r w:rsidRPr="00235DA3">
              <w:rPr>
                <w:rStyle w:val="Hyperlink"/>
              </w:rPr>
              <w:fldChar w:fldCharType="begin"/>
            </w:r>
            <w:r w:rsidRPr="00235DA3">
              <w:rPr>
                <w:rStyle w:val="Hyperlink"/>
              </w:rPr>
              <w:instrText xml:space="preserve"> </w:instrText>
            </w:r>
            <w:r>
              <w:instrText>HYPERLINK \l "_Toc492882486"</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2.3 Подходы к использованию беспроводных сетей </w:t>
            </w:r>
            <w:r w:rsidRPr="00235DA3">
              <w:rPr>
                <w:rStyle w:val="Hyperlink"/>
                <w:lang w:val="en-US"/>
              </w:rPr>
              <w:t>IoT</w:t>
            </w:r>
            <w:r w:rsidRPr="00235DA3">
              <w:rPr>
                <w:rStyle w:val="Hyperlink"/>
              </w:rPr>
              <w:t xml:space="preserve"> в различных отраслях</w:t>
            </w:r>
            <w:r>
              <w:rPr>
                <w:webHidden/>
              </w:rPr>
              <w:tab/>
            </w:r>
            <w:r>
              <w:rPr>
                <w:webHidden/>
              </w:rPr>
              <w:fldChar w:fldCharType="begin"/>
            </w:r>
            <w:r>
              <w:rPr>
                <w:webHidden/>
              </w:rPr>
              <w:instrText xml:space="preserve"> PAGEREF _Toc492882486 \h </w:instrText>
            </w:r>
            <w:r>
              <w:rPr>
                <w:webHidden/>
              </w:rPr>
            </w:r>
          </w:ins>
          <w:r>
            <w:rPr>
              <w:webHidden/>
            </w:rPr>
            <w:fldChar w:fldCharType="separate"/>
          </w:r>
          <w:ins w:id="96" w:author="VP03" w:date="2017-09-11T08:39:00Z">
            <w:r>
              <w:rPr>
                <w:webHidden/>
              </w:rPr>
              <w:t>15</w:t>
            </w:r>
            <w:r>
              <w:rPr>
                <w:webHidden/>
              </w:rPr>
              <w:fldChar w:fldCharType="end"/>
            </w:r>
            <w:r w:rsidRPr="00235DA3">
              <w:rPr>
                <w:rStyle w:val="Hyperlink"/>
              </w:rPr>
              <w:fldChar w:fldCharType="end"/>
            </w:r>
          </w:ins>
        </w:p>
        <w:p w:rsidR="00FD3DBA" w:rsidRDefault="00FD3DBA">
          <w:pPr>
            <w:pStyle w:val="TOC2"/>
            <w:rPr>
              <w:ins w:id="97" w:author="VP03" w:date="2017-09-11T08:39:00Z"/>
              <w:rFonts w:asciiTheme="minorHAnsi" w:eastAsiaTheme="minorEastAsia" w:hAnsiTheme="minorHAnsi" w:cstheme="minorBidi"/>
              <w:sz w:val="22"/>
              <w:szCs w:val="22"/>
              <w:lang w:val="en-US"/>
            </w:rPr>
          </w:pPr>
          <w:ins w:id="98" w:author="VP03" w:date="2017-09-11T08:39:00Z">
            <w:r w:rsidRPr="00235DA3">
              <w:rPr>
                <w:rStyle w:val="Hyperlink"/>
              </w:rPr>
              <w:fldChar w:fldCharType="begin"/>
            </w:r>
            <w:r w:rsidRPr="00235DA3">
              <w:rPr>
                <w:rStyle w:val="Hyperlink"/>
              </w:rPr>
              <w:instrText xml:space="preserve"> </w:instrText>
            </w:r>
            <w:r>
              <w:instrText>HYPERLINK \l "_Toc492882487"</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2.3.1 Применение </w:t>
            </w:r>
            <w:r w:rsidRPr="00235DA3">
              <w:rPr>
                <w:rStyle w:val="Hyperlink"/>
                <w:lang w:val="en-US"/>
              </w:rPr>
              <w:t>IoT</w:t>
            </w:r>
            <w:r w:rsidRPr="00235DA3">
              <w:rPr>
                <w:rStyle w:val="Hyperlink"/>
              </w:rPr>
              <w:t xml:space="preserve"> в сельском хозяйстве</w:t>
            </w:r>
            <w:r>
              <w:rPr>
                <w:webHidden/>
              </w:rPr>
              <w:tab/>
            </w:r>
            <w:r>
              <w:rPr>
                <w:webHidden/>
              </w:rPr>
              <w:fldChar w:fldCharType="begin"/>
            </w:r>
            <w:r>
              <w:rPr>
                <w:webHidden/>
              </w:rPr>
              <w:instrText xml:space="preserve"> PAGEREF _Toc492882487 \h </w:instrText>
            </w:r>
            <w:r>
              <w:rPr>
                <w:webHidden/>
              </w:rPr>
            </w:r>
          </w:ins>
          <w:r>
            <w:rPr>
              <w:webHidden/>
            </w:rPr>
            <w:fldChar w:fldCharType="separate"/>
          </w:r>
          <w:ins w:id="99" w:author="VP03" w:date="2017-09-11T08:39:00Z">
            <w:r>
              <w:rPr>
                <w:webHidden/>
              </w:rPr>
              <w:t>15</w:t>
            </w:r>
            <w:r>
              <w:rPr>
                <w:webHidden/>
              </w:rPr>
              <w:fldChar w:fldCharType="end"/>
            </w:r>
            <w:r w:rsidRPr="00235DA3">
              <w:rPr>
                <w:rStyle w:val="Hyperlink"/>
              </w:rPr>
              <w:fldChar w:fldCharType="end"/>
            </w:r>
          </w:ins>
        </w:p>
        <w:p w:rsidR="00FD3DBA" w:rsidRDefault="00FD3DBA">
          <w:pPr>
            <w:pStyle w:val="TOC2"/>
            <w:rPr>
              <w:ins w:id="100" w:author="VP03" w:date="2017-09-11T08:39:00Z"/>
              <w:rFonts w:asciiTheme="minorHAnsi" w:eastAsiaTheme="minorEastAsia" w:hAnsiTheme="minorHAnsi" w:cstheme="minorBidi"/>
              <w:sz w:val="22"/>
              <w:szCs w:val="22"/>
              <w:lang w:val="en-US"/>
            </w:rPr>
          </w:pPr>
          <w:ins w:id="101" w:author="VP03" w:date="2017-09-11T08:39:00Z">
            <w:r w:rsidRPr="00235DA3">
              <w:rPr>
                <w:rStyle w:val="Hyperlink"/>
              </w:rPr>
              <w:fldChar w:fldCharType="begin"/>
            </w:r>
            <w:r w:rsidRPr="00235DA3">
              <w:rPr>
                <w:rStyle w:val="Hyperlink"/>
              </w:rPr>
              <w:instrText xml:space="preserve"> </w:instrText>
            </w:r>
            <w:r>
              <w:instrText>HYPERLINK \l "_Toc492882488"</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2.3.2 Применение </w:t>
            </w:r>
            <w:r w:rsidRPr="00235DA3">
              <w:rPr>
                <w:rStyle w:val="Hyperlink"/>
                <w:lang w:val="en-US"/>
              </w:rPr>
              <w:t>IoT</w:t>
            </w:r>
            <w:r w:rsidRPr="00235DA3">
              <w:rPr>
                <w:rStyle w:val="Hyperlink"/>
              </w:rPr>
              <w:t xml:space="preserve"> в ЖКХ</w:t>
            </w:r>
            <w:r>
              <w:rPr>
                <w:webHidden/>
              </w:rPr>
              <w:tab/>
            </w:r>
            <w:r>
              <w:rPr>
                <w:webHidden/>
              </w:rPr>
              <w:fldChar w:fldCharType="begin"/>
            </w:r>
            <w:r>
              <w:rPr>
                <w:webHidden/>
              </w:rPr>
              <w:instrText xml:space="preserve"> PAGEREF _Toc492882488 \h </w:instrText>
            </w:r>
            <w:r>
              <w:rPr>
                <w:webHidden/>
              </w:rPr>
            </w:r>
          </w:ins>
          <w:r>
            <w:rPr>
              <w:webHidden/>
            </w:rPr>
            <w:fldChar w:fldCharType="separate"/>
          </w:r>
          <w:ins w:id="102" w:author="VP03" w:date="2017-09-11T08:39:00Z">
            <w:r>
              <w:rPr>
                <w:webHidden/>
              </w:rPr>
              <w:t>15</w:t>
            </w:r>
            <w:r>
              <w:rPr>
                <w:webHidden/>
              </w:rPr>
              <w:fldChar w:fldCharType="end"/>
            </w:r>
            <w:r w:rsidRPr="00235DA3">
              <w:rPr>
                <w:rStyle w:val="Hyperlink"/>
              </w:rPr>
              <w:fldChar w:fldCharType="end"/>
            </w:r>
          </w:ins>
        </w:p>
        <w:p w:rsidR="00FD3DBA" w:rsidRDefault="00FD3DBA">
          <w:pPr>
            <w:pStyle w:val="TOC2"/>
            <w:rPr>
              <w:ins w:id="103" w:author="VP03" w:date="2017-09-11T08:39:00Z"/>
              <w:rFonts w:asciiTheme="minorHAnsi" w:eastAsiaTheme="minorEastAsia" w:hAnsiTheme="minorHAnsi" w:cstheme="minorBidi"/>
              <w:sz w:val="22"/>
              <w:szCs w:val="22"/>
              <w:lang w:val="en-US"/>
            </w:rPr>
          </w:pPr>
          <w:ins w:id="104" w:author="VP03" w:date="2017-09-11T08:39:00Z">
            <w:r w:rsidRPr="00235DA3">
              <w:rPr>
                <w:rStyle w:val="Hyperlink"/>
              </w:rPr>
              <w:fldChar w:fldCharType="begin"/>
            </w:r>
            <w:r w:rsidRPr="00235DA3">
              <w:rPr>
                <w:rStyle w:val="Hyperlink"/>
              </w:rPr>
              <w:instrText xml:space="preserve"> </w:instrText>
            </w:r>
            <w:r>
              <w:instrText>HYPERLINK \l "_Toc492882489"</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2.3.3 Применение </w:t>
            </w:r>
            <w:r w:rsidRPr="00235DA3">
              <w:rPr>
                <w:rStyle w:val="Hyperlink"/>
                <w:lang w:val="en-US"/>
              </w:rPr>
              <w:t>IoT</w:t>
            </w:r>
            <w:r w:rsidRPr="00235DA3">
              <w:rPr>
                <w:rStyle w:val="Hyperlink"/>
              </w:rPr>
              <w:t xml:space="preserve"> в промышленности</w:t>
            </w:r>
            <w:r>
              <w:rPr>
                <w:webHidden/>
              </w:rPr>
              <w:tab/>
            </w:r>
            <w:r>
              <w:rPr>
                <w:webHidden/>
              </w:rPr>
              <w:fldChar w:fldCharType="begin"/>
            </w:r>
            <w:r>
              <w:rPr>
                <w:webHidden/>
              </w:rPr>
              <w:instrText xml:space="preserve"> PAGEREF _Toc492882489 \h </w:instrText>
            </w:r>
            <w:r>
              <w:rPr>
                <w:webHidden/>
              </w:rPr>
            </w:r>
          </w:ins>
          <w:r>
            <w:rPr>
              <w:webHidden/>
            </w:rPr>
            <w:fldChar w:fldCharType="separate"/>
          </w:r>
          <w:ins w:id="105" w:author="VP03" w:date="2017-09-11T08:39:00Z">
            <w:r>
              <w:rPr>
                <w:webHidden/>
              </w:rPr>
              <w:t>15</w:t>
            </w:r>
            <w:r>
              <w:rPr>
                <w:webHidden/>
              </w:rPr>
              <w:fldChar w:fldCharType="end"/>
            </w:r>
            <w:r w:rsidRPr="00235DA3">
              <w:rPr>
                <w:rStyle w:val="Hyperlink"/>
              </w:rPr>
              <w:fldChar w:fldCharType="end"/>
            </w:r>
          </w:ins>
        </w:p>
        <w:p w:rsidR="00FD3DBA" w:rsidRDefault="00FD3DBA">
          <w:pPr>
            <w:pStyle w:val="TOC1"/>
            <w:rPr>
              <w:ins w:id="106" w:author="VP03" w:date="2017-09-11T08:39:00Z"/>
              <w:rFonts w:asciiTheme="minorHAnsi" w:eastAsiaTheme="minorEastAsia" w:hAnsiTheme="minorHAnsi" w:cstheme="minorBidi"/>
              <w:b w:val="0"/>
              <w:caps w:val="0"/>
              <w:sz w:val="22"/>
              <w:szCs w:val="22"/>
              <w:lang w:val="en-US"/>
            </w:rPr>
          </w:pPr>
          <w:ins w:id="107" w:author="VP03" w:date="2017-09-11T08:39:00Z">
            <w:r w:rsidRPr="00235DA3">
              <w:rPr>
                <w:rStyle w:val="Hyperlink"/>
              </w:rPr>
              <w:fldChar w:fldCharType="begin"/>
            </w:r>
            <w:r w:rsidRPr="00235DA3">
              <w:rPr>
                <w:rStyle w:val="Hyperlink"/>
              </w:rPr>
              <w:instrText xml:space="preserve"> </w:instrText>
            </w:r>
            <w:r>
              <w:instrText>HYPERLINK \l "_Toc492882490"</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3 Анализ </w:t>
            </w:r>
            <w:r w:rsidRPr="00235DA3">
              <w:rPr>
                <w:rStyle w:val="Hyperlink"/>
                <w:rFonts w:cs="Arial"/>
              </w:rPr>
              <w:t>беспроводных технологий для IOT</w:t>
            </w:r>
            <w:r>
              <w:rPr>
                <w:webHidden/>
              </w:rPr>
              <w:tab/>
            </w:r>
            <w:r>
              <w:rPr>
                <w:webHidden/>
              </w:rPr>
              <w:fldChar w:fldCharType="begin"/>
            </w:r>
            <w:r>
              <w:rPr>
                <w:webHidden/>
              </w:rPr>
              <w:instrText xml:space="preserve"> PAGEREF _Toc492882490 \h </w:instrText>
            </w:r>
            <w:r>
              <w:rPr>
                <w:webHidden/>
              </w:rPr>
            </w:r>
          </w:ins>
          <w:r>
            <w:rPr>
              <w:webHidden/>
            </w:rPr>
            <w:fldChar w:fldCharType="separate"/>
          </w:r>
          <w:ins w:id="108" w:author="VP03" w:date="2017-09-11T08:39:00Z">
            <w:r>
              <w:rPr>
                <w:webHidden/>
              </w:rPr>
              <w:t>17</w:t>
            </w:r>
            <w:r>
              <w:rPr>
                <w:webHidden/>
              </w:rPr>
              <w:fldChar w:fldCharType="end"/>
            </w:r>
            <w:r w:rsidRPr="00235DA3">
              <w:rPr>
                <w:rStyle w:val="Hyperlink"/>
              </w:rPr>
              <w:fldChar w:fldCharType="end"/>
            </w:r>
          </w:ins>
        </w:p>
        <w:p w:rsidR="00FD3DBA" w:rsidRDefault="00FD3DBA">
          <w:pPr>
            <w:pStyle w:val="TOC2"/>
            <w:rPr>
              <w:ins w:id="109" w:author="VP03" w:date="2017-09-11T08:39:00Z"/>
              <w:rFonts w:asciiTheme="minorHAnsi" w:eastAsiaTheme="minorEastAsia" w:hAnsiTheme="minorHAnsi" w:cstheme="minorBidi"/>
              <w:sz w:val="22"/>
              <w:szCs w:val="22"/>
              <w:lang w:val="en-US"/>
            </w:rPr>
          </w:pPr>
          <w:ins w:id="110" w:author="VP03" w:date="2017-09-11T08:39:00Z">
            <w:r w:rsidRPr="00235DA3">
              <w:rPr>
                <w:rStyle w:val="Hyperlink"/>
              </w:rPr>
              <w:fldChar w:fldCharType="begin"/>
            </w:r>
            <w:r w:rsidRPr="00235DA3">
              <w:rPr>
                <w:rStyle w:val="Hyperlink"/>
              </w:rPr>
              <w:instrText xml:space="preserve"> </w:instrText>
            </w:r>
            <w:r>
              <w:instrText>HYPERLINK \l "_Toc492882491"</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3.1 Анализ беспроводных технологий в рамках устройств малого радиуса действия</w:t>
            </w:r>
            <w:r>
              <w:rPr>
                <w:webHidden/>
              </w:rPr>
              <w:tab/>
            </w:r>
            <w:r>
              <w:rPr>
                <w:webHidden/>
              </w:rPr>
              <w:fldChar w:fldCharType="begin"/>
            </w:r>
            <w:r>
              <w:rPr>
                <w:webHidden/>
              </w:rPr>
              <w:instrText xml:space="preserve"> PAGEREF _Toc492882491 \h </w:instrText>
            </w:r>
            <w:r>
              <w:rPr>
                <w:webHidden/>
              </w:rPr>
            </w:r>
          </w:ins>
          <w:r>
            <w:rPr>
              <w:webHidden/>
            </w:rPr>
            <w:fldChar w:fldCharType="separate"/>
          </w:r>
          <w:ins w:id="111" w:author="VP03" w:date="2017-09-11T08:39:00Z">
            <w:r>
              <w:rPr>
                <w:webHidden/>
              </w:rPr>
              <w:t>17</w:t>
            </w:r>
            <w:r>
              <w:rPr>
                <w:webHidden/>
              </w:rPr>
              <w:fldChar w:fldCharType="end"/>
            </w:r>
            <w:r w:rsidRPr="00235DA3">
              <w:rPr>
                <w:rStyle w:val="Hyperlink"/>
              </w:rPr>
              <w:fldChar w:fldCharType="end"/>
            </w:r>
          </w:ins>
        </w:p>
        <w:p w:rsidR="00FD3DBA" w:rsidRDefault="00FD3DBA">
          <w:pPr>
            <w:pStyle w:val="TOC2"/>
            <w:rPr>
              <w:ins w:id="112" w:author="VP03" w:date="2017-09-11T08:39:00Z"/>
              <w:rFonts w:asciiTheme="minorHAnsi" w:eastAsiaTheme="minorEastAsia" w:hAnsiTheme="minorHAnsi" w:cstheme="minorBidi"/>
              <w:sz w:val="22"/>
              <w:szCs w:val="22"/>
              <w:lang w:val="en-US"/>
            </w:rPr>
          </w:pPr>
          <w:ins w:id="113" w:author="VP03" w:date="2017-09-11T08:39:00Z">
            <w:r w:rsidRPr="00235DA3">
              <w:rPr>
                <w:rStyle w:val="Hyperlink"/>
              </w:rPr>
              <w:fldChar w:fldCharType="begin"/>
            </w:r>
            <w:r w:rsidRPr="00235DA3">
              <w:rPr>
                <w:rStyle w:val="Hyperlink"/>
              </w:rPr>
              <w:instrText xml:space="preserve"> </w:instrText>
            </w:r>
            <w:r>
              <w:instrText>HYPERLINK \l "_Toc492882492"</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3.1.1 Технологии для М2М с ограниченным охватом (</w:t>
            </w:r>
            <w:r w:rsidRPr="00235DA3">
              <w:rPr>
                <w:rStyle w:val="Hyperlink"/>
                <w:lang w:val="en-US"/>
              </w:rPr>
              <w:t>LPLA</w:t>
            </w:r>
            <w:r w:rsidRPr="00235DA3">
              <w:rPr>
                <w:rStyle w:val="Hyperlink"/>
              </w:rPr>
              <w:t>)</w:t>
            </w:r>
            <w:r>
              <w:rPr>
                <w:webHidden/>
              </w:rPr>
              <w:tab/>
            </w:r>
            <w:r>
              <w:rPr>
                <w:webHidden/>
              </w:rPr>
              <w:fldChar w:fldCharType="begin"/>
            </w:r>
            <w:r>
              <w:rPr>
                <w:webHidden/>
              </w:rPr>
              <w:instrText xml:space="preserve"> PAGEREF _Toc492882492 \h </w:instrText>
            </w:r>
            <w:r>
              <w:rPr>
                <w:webHidden/>
              </w:rPr>
            </w:r>
          </w:ins>
          <w:r>
            <w:rPr>
              <w:webHidden/>
            </w:rPr>
            <w:fldChar w:fldCharType="separate"/>
          </w:r>
          <w:ins w:id="114" w:author="VP03" w:date="2017-09-11T08:39:00Z">
            <w:r>
              <w:rPr>
                <w:webHidden/>
              </w:rPr>
              <w:t>17</w:t>
            </w:r>
            <w:r>
              <w:rPr>
                <w:webHidden/>
              </w:rPr>
              <w:fldChar w:fldCharType="end"/>
            </w:r>
            <w:r w:rsidRPr="00235DA3">
              <w:rPr>
                <w:rStyle w:val="Hyperlink"/>
              </w:rPr>
              <w:fldChar w:fldCharType="end"/>
            </w:r>
          </w:ins>
        </w:p>
        <w:p w:rsidR="00FD3DBA" w:rsidRDefault="00FD3DBA">
          <w:pPr>
            <w:pStyle w:val="TOC2"/>
            <w:rPr>
              <w:ins w:id="115" w:author="VP03" w:date="2017-09-11T08:39:00Z"/>
              <w:rFonts w:asciiTheme="minorHAnsi" w:eastAsiaTheme="minorEastAsia" w:hAnsiTheme="minorHAnsi" w:cstheme="minorBidi"/>
              <w:sz w:val="22"/>
              <w:szCs w:val="22"/>
              <w:lang w:val="en-US"/>
            </w:rPr>
          </w:pPr>
          <w:ins w:id="116" w:author="VP03" w:date="2017-09-11T08:39:00Z">
            <w:r w:rsidRPr="00235DA3">
              <w:rPr>
                <w:rStyle w:val="Hyperlink"/>
              </w:rPr>
              <w:fldChar w:fldCharType="begin"/>
            </w:r>
            <w:r w:rsidRPr="00235DA3">
              <w:rPr>
                <w:rStyle w:val="Hyperlink"/>
              </w:rPr>
              <w:instrText xml:space="preserve"> </w:instrText>
            </w:r>
            <w:r>
              <w:instrText>HYPERLINK \l "_Toc492882493"</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3.1.2 Технологии для </w:t>
            </w:r>
            <w:r w:rsidRPr="00235DA3">
              <w:rPr>
                <w:rStyle w:val="Hyperlink"/>
                <w:lang w:val="en-US"/>
              </w:rPr>
              <w:t>M</w:t>
            </w:r>
            <w:r w:rsidRPr="00235DA3">
              <w:rPr>
                <w:rStyle w:val="Hyperlink"/>
              </w:rPr>
              <w:t>2</w:t>
            </w:r>
            <w:r w:rsidRPr="00235DA3">
              <w:rPr>
                <w:rStyle w:val="Hyperlink"/>
                <w:lang w:val="en-US"/>
              </w:rPr>
              <w:t>M</w:t>
            </w:r>
            <w:r w:rsidRPr="00235DA3">
              <w:rPr>
                <w:rStyle w:val="Hyperlink"/>
              </w:rPr>
              <w:t xml:space="preserve"> с большой площадью покрытия (</w:t>
            </w:r>
            <w:r w:rsidRPr="00235DA3">
              <w:rPr>
                <w:rStyle w:val="Hyperlink"/>
                <w:lang w:val="en-US"/>
              </w:rPr>
              <w:t>LPWA</w:t>
            </w:r>
            <w:r w:rsidRPr="00235DA3">
              <w:rPr>
                <w:rStyle w:val="Hyperlink"/>
              </w:rPr>
              <w:t>)</w:t>
            </w:r>
            <w:r>
              <w:rPr>
                <w:webHidden/>
              </w:rPr>
              <w:tab/>
            </w:r>
            <w:r>
              <w:rPr>
                <w:webHidden/>
              </w:rPr>
              <w:fldChar w:fldCharType="begin"/>
            </w:r>
            <w:r>
              <w:rPr>
                <w:webHidden/>
              </w:rPr>
              <w:instrText xml:space="preserve"> PAGEREF _Toc492882493 \h </w:instrText>
            </w:r>
            <w:r>
              <w:rPr>
                <w:webHidden/>
              </w:rPr>
            </w:r>
          </w:ins>
          <w:r>
            <w:rPr>
              <w:webHidden/>
            </w:rPr>
            <w:fldChar w:fldCharType="separate"/>
          </w:r>
          <w:ins w:id="117" w:author="VP03" w:date="2017-09-11T08:39:00Z">
            <w:r>
              <w:rPr>
                <w:webHidden/>
              </w:rPr>
              <w:t>20</w:t>
            </w:r>
            <w:r>
              <w:rPr>
                <w:webHidden/>
              </w:rPr>
              <w:fldChar w:fldCharType="end"/>
            </w:r>
            <w:r w:rsidRPr="00235DA3">
              <w:rPr>
                <w:rStyle w:val="Hyperlink"/>
              </w:rPr>
              <w:fldChar w:fldCharType="end"/>
            </w:r>
          </w:ins>
        </w:p>
        <w:p w:rsidR="00FD3DBA" w:rsidRDefault="00FD3DBA">
          <w:pPr>
            <w:pStyle w:val="TOC2"/>
            <w:rPr>
              <w:ins w:id="118" w:author="VP03" w:date="2017-09-11T08:39:00Z"/>
              <w:rFonts w:asciiTheme="minorHAnsi" w:eastAsiaTheme="minorEastAsia" w:hAnsiTheme="minorHAnsi" w:cstheme="minorBidi"/>
              <w:sz w:val="22"/>
              <w:szCs w:val="22"/>
              <w:lang w:val="en-US"/>
            </w:rPr>
          </w:pPr>
          <w:ins w:id="119" w:author="VP03" w:date="2017-09-11T08:39:00Z">
            <w:r w:rsidRPr="00235DA3">
              <w:rPr>
                <w:rStyle w:val="Hyperlink"/>
              </w:rPr>
              <w:fldChar w:fldCharType="begin"/>
            </w:r>
            <w:r w:rsidRPr="00235DA3">
              <w:rPr>
                <w:rStyle w:val="Hyperlink"/>
              </w:rPr>
              <w:instrText xml:space="preserve"> </w:instrText>
            </w:r>
            <w:r>
              <w:instrText>HYPERLINK \l "_Toc492882494"</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3.2 Анализ беспроводных технологий </w:t>
            </w:r>
            <w:r w:rsidRPr="00235DA3">
              <w:rPr>
                <w:rStyle w:val="Hyperlink"/>
                <w:lang w:val="en-US"/>
              </w:rPr>
              <w:t>LPWA</w:t>
            </w:r>
            <w:r w:rsidRPr="00235DA3">
              <w:rPr>
                <w:rStyle w:val="Hyperlink"/>
              </w:rPr>
              <w:t xml:space="preserve"> в рамках систем </w:t>
            </w:r>
            <w:r w:rsidRPr="00235DA3">
              <w:rPr>
                <w:rStyle w:val="Hyperlink"/>
                <w:lang w:val="en-US"/>
              </w:rPr>
              <w:t>IMT</w:t>
            </w:r>
            <w:r>
              <w:rPr>
                <w:webHidden/>
              </w:rPr>
              <w:tab/>
            </w:r>
            <w:r>
              <w:rPr>
                <w:webHidden/>
              </w:rPr>
              <w:fldChar w:fldCharType="begin"/>
            </w:r>
            <w:r>
              <w:rPr>
                <w:webHidden/>
              </w:rPr>
              <w:instrText xml:space="preserve"> PAGEREF _Toc492882494 \h </w:instrText>
            </w:r>
            <w:r>
              <w:rPr>
                <w:webHidden/>
              </w:rPr>
            </w:r>
          </w:ins>
          <w:r>
            <w:rPr>
              <w:webHidden/>
            </w:rPr>
            <w:fldChar w:fldCharType="separate"/>
          </w:r>
          <w:ins w:id="120" w:author="VP03" w:date="2017-09-11T08:39:00Z">
            <w:r>
              <w:rPr>
                <w:webHidden/>
              </w:rPr>
              <w:t>24</w:t>
            </w:r>
            <w:r>
              <w:rPr>
                <w:webHidden/>
              </w:rPr>
              <w:fldChar w:fldCharType="end"/>
            </w:r>
            <w:r w:rsidRPr="00235DA3">
              <w:rPr>
                <w:rStyle w:val="Hyperlink"/>
              </w:rPr>
              <w:fldChar w:fldCharType="end"/>
            </w:r>
          </w:ins>
        </w:p>
        <w:p w:rsidR="00FD3DBA" w:rsidRDefault="00FD3DBA">
          <w:pPr>
            <w:pStyle w:val="TOC2"/>
            <w:rPr>
              <w:ins w:id="121" w:author="VP03" w:date="2017-09-11T08:39:00Z"/>
              <w:rFonts w:asciiTheme="minorHAnsi" w:eastAsiaTheme="minorEastAsia" w:hAnsiTheme="minorHAnsi" w:cstheme="minorBidi"/>
              <w:sz w:val="22"/>
              <w:szCs w:val="22"/>
              <w:lang w:val="en-US"/>
            </w:rPr>
          </w:pPr>
          <w:ins w:id="122" w:author="VP03" w:date="2017-09-11T08:39:00Z">
            <w:r w:rsidRPr="00235DA3">
              <w:rPr>
                <w:rStyle w:val="Hyperlink"/>
              </w:rPr>
              <w:fldChar w:fldCharType="begin"/>
            </w:r>
            <w:r w:rsidRPr="00235DA3">
              <w:rPr>
                <w:rStyle w:val="Hyperlink"/>
              </w:rPr>
              <w:instrText xml:space="preserve"> </w:instrText>
            </w:r>
            <w:r>
              <w:instrText>HYPERLINK \l "_Toc492882495"</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3.3 Анализ беспроводных технологий для критических применений</w:t>
            </w:r>
            <w:r>
              <w:rPr>
                <w:webHidden/>
              </w:rPr>
              <w:tab/>
            </w:r>
            <w:r>
              <w:rPr>
                <w:webHidden/>
              </w:rPr>
              <w:fldChar w:fldCharType="begin"/>
            </w:r>
            <w:r>
              <w:rPr>
                <w:webHidden/>
              </w:rPr>
              <w:instrText xml:space="preserve"> PAGEREF _Toc492882495 \h </w:instrText>
            </w:r>
            <w:r>
              <w:rPr>
                <w:webHidden/>
              </w:rPr>
            </w:r>
          </w:ins>
          <w:r>
            <w:rPr>
              <w:webHidden/>
            </w:rPr>
            <w:fldChar w:fldCharType="separate"/>
          </w:r>
          <w:ins w:id="123" w:author="VP03" w:date="2017-09-11T08:39:00Z">
            <w:r>
              <w:rPr>
                <w:webHidden/>
              </w:rPr>
              <w:t>28</w:t>
            </w:r>
            <w:r>
              <w:rPr>
                <w:webHidden/>
              </w:rPr>
              <w:fldChar w:fldCharType="end"/>
            </w:r>
            <w:r w:rsidRPr="00235DA3">
              <w:rPr>
                <w:rStyle w:val="Hyperlink"/>
              </w:rPr>
              <w:fldChar w:fldCharType="end"/>
            </w:r>
          </w:ins>
        </w:p>
        <w:p w:rsidR="00FD3DBA" w:rsidRDefault="00FD3DBA">
          <w:pPr>
            <w:pStyle w:val="TOC2"/>
            <w:rPr>
              <w:ins w:id="124" w:author="VP03" w:date="2017-09-11T08:39:00Z"/>
              <w:rFonts w:asciiTheme="minorHAnsi" w:eastAsiaTheme="minorEastAsia" w:hAnsiTheme="minorHAnsi" w:cstheme="minorBidi"/>
              <w:sz w:val="22"/>
              <w:szCs w:val="22"/>
              <w:lang w:val="en-US"/>
            </w:rPr>
          </w:pPr>
          <w:ins w:id="125" w:author="VP03" w:date="2017-09-11T08:39:00Z">
            <w:r w:rsidRPr="00235DA3">
              <w:rPr>
                <w:rStyle w:val="Hyperlink"/>
              </w:rPr>
              <w:fldChar w:fldCharType="begin"/>
            </w:r>
            <w:r w:rsidRPr="00235DA3">
              <w:rPr>
                <w:rStyle w:val="Hyperlink"/>
              </w:rPr>
              <w:instrText xml:space="preserve"> </w:instrText>
            </w:r>
            <w:r>
              <w:instrText>HYPERLINK \l "_Toc492882496"</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3.4 Анализ беспроводных технологий в рамках других систем</w:t>
            </w:r>
            <w:r>
              <w:rPr>
                <w:webHidden/>
              </w:rPr>
              <w:tab/>
            </w:r>
            <w:r>
              <w:rPr>
                <w:webHidden/>
              </w:rPr>
              <w:fldChar w:fldCharType="begin"/>
            </w:r>
            <w:r>
              <w:rPr>
                <w:webHidden/>
              </w:rPr>
              <w:instrText xml:space="preserve"> PAGEREF _Toc492882496 \h </w:instrText>
            </w:r>
            <w:r>
              <w:rPr>
                <w:webHidden/>
              </w:rPr>
            </w:r>
          </w:ins>
          <w:r>
            <w:rPr>
              <w:webHidden/>
            </w:rPr>
            <w:fldChar w:fldCharType="separate"/>
          </w:r>
          <w:ins w:id="126" w:author="VP03" w:date="2017-09-11T08:39:00Z">
            <w:r>
              <w:rPr>
                <w:webHidden/>
              </w:rPr>
              <w:t>30</w:t>
            </w:r>
            <w:r>
              <w:rPr>
                <w:webHidden/>
              </w:rPr>
              <w:fldChar w:fldCharType="end"/>
            </w:r>
            <w:r w:rsidRPr="00235DA3">
              <w:rPr>
                <w:rStyle w:val="Hyperlink"/>
              </w:rPr>
              <w:fldChar w:fldCharType="end"/>
            </w:r>
          </w:ins>
        </w:p>
        <w:p w:rsidR="00FD3DBA" w:rsidRDefault="00FD3DBA">
          <w:pPr>
            <w:pStyle w:val="TOC2"/>
            <w:rPr>
              <w:ins w:id="127" w:author="VP03" w:date="2017-09-11T08:39:00Z"/>
              <w:rFonts w:asciiTheme="minorHAnsi" w:eastAsiaTheme="minorEastAsia" w:hAnsiTheme="minorHAnsi" w:cstheme="minorBidi"/>
              <w:sz w:val="22"/>
              <w:szCs w:val="22"/>
              <w:lang w:val="en-US"/>
            </w:rPr>
          </w:pPr>
          <w:ins w:id="128" w:author="VP03" w:date="2017-09-11T08:39:00Z">
            <w:r w:rsidRPr="00235DA3">
              <w:rPr>
                <w:rStyle w:val="Hyperlink"/>
              </w:rPr>
              <w:fldChar w:fldCharType="begin"/>
            </w:r>
            <w:r w:rsidRPr="00235DA3">
              <w:rPr>
                <w:rStyle w:val="Hyperlink"/>
              </w:rPr>
              <w:instrText xml:space="preserve"> </w:instrText>
            </w:r>
            <w:r>
              <w:instrText>HYPERLINK \l "_Toc492882497"</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3.4.1 Использование конвенциональной и транкинговой радиосвязисвязи</w:t>
            </w:r>
            <w:r>
              <w:rPr>
                <w:webHidden/>
              </w:rPr>
              <w:tab/>
            </w:r>
            <w:r>
              <w:rPr>
                <w:webHidden/>
              </w:rPr>
              <w:fldChar w:fldCharType="begin"/>
            </w:r>
            <w:r>
              <w:rPr>
                <w:webHidden/>
              </w:rPr>
              <w:instrText xml:space="preserve"> PAGEREF _Toc492882497 \h </w:instrText>
            </w:r>
            <w:r>
              <w:rPr>
                <w:webHidden/>
              </w:rPr>
            </w:r>
          </w:ins>
          <w:r>
            <w:rPr>
              <w:webHidden/>
            </w:rPr>
            <w:fldChar w:fldCharType="separate"/>
          </w:r>
          <w:ins w:id="129" w:author="VP03" w:date="2017-09-11T08:39:00Z">
            <w:r>
              <w:rPr>
                <w:webHidden/>
              </w:rPr>
              <w:t>30</w:t>
            </w:r>
            <w:r>
              <w:rPr>
                <w:webHidden/>
              </w:rPr>
              <w:fldChar w:fldCharType="end"/>
            </w:r>
            <w:r w:rsidRPr="00235DA3">
              <w:rPr>
                <w:rStyle w:val="Hyperlink"/>
              </w:rPr>
              <w:fldChar w:fldCharType="end"/>
            </w:r>
          </w:ins>
        </w:p>
        <w:p w:rsidR="00FD3DBA" w:rsidRDefault="00FD3DBA">
          <w:pPr>
            <w:pStyle w:val="TOC2"/>
            <w:rPr>
              <w:ins w:id="130" w:author="VP03" w:date="2017-09-11T08:39:00Z"/>
              <w:rFonts w:asciiTheme="minorHAnsi" w:eastAsiaTheme="minorEastAsia" w:hAnsiTheme="minorHAnsi" w:cstheme="minorBidi"/>
              <w:sz w:val="22"/>
              <w:szCs w:val="22"/>
              <w:lang w:val="en-US"/>
            </w:rPr>
          </w:pPr>
          <w:ins w:id="131" w:author="VP03" w:date="2017-09-11T08:39:00Z">
            <w:r w:rsidRPr="00235DA3">
              <w:rPr>
                <w:rStyle w:val="Hyperlink"/>
              </w:rPr>
              <w:fldChar w:fldCharType="begin"/>
            </w:r>
            <w:r w:rsidRPr="00235DA3">
              <w:rPr>
                <w:rStyle w:val="Hyperlink"/>
              </w:rPr>
              <w:instrText xml:space="preserve"> </w:instrText>
            </w:r>
            <w:r>
              <w:instrText>HYPERLINK \l "_Toc492882498"</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3.4.2 Использование спутниковой связи</w:t>
            </w:r>
            <w:r>
              <w:rPr>
                <w:webHidden/>
              </w:rPr>
              <w:tab/>
            </w:r>
            <w:r>
              <w:rPr>
                <w:webHidden/>
              </w:rPr>
              <w:fldChar w:fldCharType="begin"/>
            </w:r>
            <w:r>
              <w:rPr>
                <w:webHidden/>
              </w:rPr>
              <w:instrText xml:space="preserve"> PAGEREF _Toc492882498 \h </w:instrText>
            </w:r>
            <w:r>
              <w:rPr>
                <w:webHidden/>
              </w:rPr>
            </w:r>
          </w:ins>
          <w:r>
            <w:rPr>
              <w:webHidden/>
            </w:rPr>
            <w:fldChar w:fldCharType="separate"/>
          </w:r>
          <w:ins w:id="132" w:author="VP03" w:date="2017-09-11T08:39:00Z">
            <w:r>
              <w:rPr>
                <w:webHidden/>
              </w:rPr>
              <w:t>31</w:t>
            </w:r>
            <w:r>
              <w:rPr>
                <w:webHidden/>
              </w:rPr>
              <w:fldChar w:fldCharType="end"/>
            </w:r>
            <w:r w:rsidRPr="00235DA3">
              <w:rPr>
                <w:rStyle w:val="Hyperlink"/>
              </w:rPr>
              <w:fldChar w:fldCharType="end"/>
            </w:r>
          </w:ins>
        </w:p>
        <w:p w:rsidR="00FD3DBA" w:rsidRDefault="00FD3DBA">
          <w:pPr>
            <w:pStyle w:val="TOC2"/>
            <w:rPr>
              <w:ins w:id="133" w:author="VP03" w:date="2017-09-11T08:39:00Z"/>
              <w:rFonts w:asciiTheme="minorHAnsi" w:eastAsiaTheme="minorEastAsia" w:hAnsiTheme="minorHAnsi" w:cstheme="minorBidi"/>
              <w:sz w:val="22"/>
              <w:szCs w:val="22"/>
              <w:lang w:val="en-US"/>
            </w:rPr>
          </w:pPr>
          <w:ins w:id="134" w:author="VP03" w:date="2017-09-11T08:39:00Z">
            <w:r w:rsidRPr="00235DA3">
              <w:rPr>
                <w:rStyle w:val="Hyperlink"/>
              </w:rPr>
              <w:fldChar w:fldCharType="begin"/>
            </w:r>
            <w:r w:rsidRPr="00235DA3">
              <w:rPr>
                <w:rStyle w:val="Hyperlink"/>
              </w:rPr>
              <w:instrText xml:space="preserve"> </w:instrText>
            </w:r>
            <w:r>
              <w:instrText>HYPERLINK \l "_Toc492882499"</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3.5 Сравнительный анализ технологий </w:t>
            </w:r>
            <w:r w:rsidRPr="00235DA3">
              <w:rPr>
                <w:rStyle w:val="Hyperlink"/>
                <w:lang w:val="en-US"/>
              </w:rPr>
              <w:t>IoT</w:t>
            </w:r>
            <w:r>
              <w:rPr>
                <w:webHidden/>
              </w:rPr>
              <w:tab/>
            </w:r>
            <w:r>
              <w:rPr>
                <w:webHidden/>
              </w:rPr>
              <w:fldChar w:fldCharType="begin"/>
            </w:r>
            <w:r>
              <w:rPr>
                <w:webHidden/>
              </w:rPr>
              <w:instrText xml:space="preserve"> PAGEREF _Toc492882499 \h </w:instrText>
            </w:r>
            <w:r>
              <w:rPr>
                <w:webHidden/>
              </w:rPr>
            </w:r>
          </w:ins>
          <w:r>
            <w:rPr>
              <w:webHidden/>
            </w:rPr>
            <w:fldChar w:fldCharType="separate"/>
          </w:r>
          <w:ins w:id="135" w:author="VP03" w:date="2017-09-11T08:39:00Z">
            <w:r>
              <w:rPr>
                <w:webHidden/>
              </w:rPr>
              <w:t>32</w:t>
            </w:r>
            <w:r>
              <w:rPr>
                <w:webHidden/>
              </w:rPr>
              <w:fldChar w:fldCharType="end"/>
            </w:r>
            <w:r w:rsidRPr="00235DA3">
              <w:rPr>
                <w:rStyle w:val="Hyperlink"/>
              </w:rPr>
              <w:fldChar w:fldCharType="end"/>
            </w:r>
          </w:ins>
        </w:p>
        <w:p w:rsidR="00FD3DBA" w:rsidRDefault="00FD3DBA">
          <w:pPr>
            <w:pStyle w:val="TOC1"/>
            <w:rPr>
              <w:ins w:id="136" w:author="VP03" w:date="2017-09-11T08:39:00Z"/>
              <w:rFonts w:asciiTheme="minorHAnsi" w:eastAsiaTheme="minorEastAsia" w:hAnsiTheme="minorHAnsi" w:cstheme="minorBidi"/>
              <w:b w:val="0"/>
              <w:caps w:val="0"/>
              <w:sz w:val="22"/>
              <w:szCs w:val="22"/>
              <w:lang w:val="en-US"/>
            </w:rPr>
          </w:pPr>
          <w:ins w:id="137" w:author="VP03" w:date="2017-09-11T08:39:00Z">
            <w:r w:rsidRPr="00235DA3">
              <w:rPr>
                <w:rStyle w:val="Hyperlink"/>
              </w:rPr>
              <w:fldChar w:fldCharType="begin"/>
            </w:r>
            <w:r w:rsidRPr="00235DA3">
              <w:rPr>
                <w:rStyle w:val="Hyperlink"/>
              </w:rPr>
              <w:instrText xml:space="preserve"> </w:instrText>
            </w:r>
            <w:r>
              <w:instrText>HYPERLINK \l "_Toc492882500"</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4 Вопросы радиочастотного обеспечения беспроводных сетей для </w:t>
            </w:r>
            <w:r w:rsidRPr="00235DA3">
              <w:rPr>
                <w:rStyle w:val="Hyperlink"/>
                <w:lang w:val="en-US"/>
              </w:rPr>
              <w:t>IoT</w:t>
            </w:r>
            <w:r>
              <w:rPr>
                <w:webHidden/>
              </w:rPr>
              <w:tab/>
            </w:r>
            <w:r>
              <w:rPr>
                <w:webHidden/>
              </w:rPr>
              <w:fldChar w:fldCharType="begin"/>
            </w:r>
            <w:r>
              <w:rPr>
                <w:webHidden/>
              </w:rPr>
              <w:instrText xml:space="preserve"> PAGEREF _Toc492882500 \h </w:instrText>
            </w:r>
            <w:r>
              <w:rPr>
                <w:webHidden/>
              </w:rPr>
            </w:r>
          </w:ins>
          <w:r>
            <w:rPr>
              <w:webHidden/>
            </w:rPr>
            <w:fldChar w:fldCharType="separate"/>
          </w:r>
          <w:ins w:id="138" w:author="VP03" w:date="2017-09-11T08:39:00Z">
            <w:r>
              <w:rPr>
                <w:webHidden/>
              </w:rPr>
              <w:t>36</w:t>
            </w:r>
            <w:r>
              <w:rPr>
                <w:webHidden/>
              </w:rPr>
              <w:fldChar w:fldCharType="end"/>
            </w:r>
            <w:r w:rsidRPr="00235DA3">
              <w:rPr>
                <w:rStyle w:val="Hyperlink"/>
              </w:rPr>
              <w:fldChar w:fldCharType="end"/>
            </w:r>
          </w:ins>
        </w:p>
        <w:p w:rsidR="00FD3DBA" w:rsidRDefault="00FD3DBA">
          <w:pPr>
            <w:pStyle w:val="TOC2"/>
            <w:rPr>
              <w:ins w:id="139" w:author="VP03" w:date="2017-09-11T08:39:00Z"/>
              <w:rFonts w:asciiTheme="minorHAnsi" w:eastAsiaTheme="minorEastAsia" w:hAnsiTheme="minorHAnsi" w:cstheme="minorBidi"/>
              <w:sz w:val="22"/>
              <w:szCs w:val="22"/>
              <w:lang w:val="en-US"/>
            </w:rPr>
          </w:pPr>
          <w:ins w:id="140" w:author="VP03" w:date="2017-09-11T08:39:00Z">
            <w:r w:rsidRPr="00235DA3">
              <w:rPr>
                <w:rStyle w:val="Hyperlink"/>
              </w:rPr>
              <w:fldChar w:fldCharType="begin"/>
            </w:r>
            <w:r w:rsidRPr="00235DA3">
              <w:rPr>
                <w:rStyle w:val="Hyperlink"/>
              </w:rPr>
              <w:instrText xml:space="preserve"> </w:instrText>
            </w:r>
            <w:r>
              <w:instrText>HYPERLINK \l "_Toc492882501"</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4.1 Вопросы использования «безлицензионных» полос радиочастот для </w:t>
            </w:r>
            <w:r w:rsidRPr="00235DA3">
              <w:rPr>
                <w:rStyle w:val="Hyperlink"/>
                <w:lang w:val="en-US"/>
              </w:rPr>
              <w:t>IoT</w:t>
            </w:r>
            <w:r>
              <w:rPr>
                <w:webHidden/>
              </w:rPr>
              <w:tab/>
            </w:r>
            <w:r>
              <w:rPr>
                <w:webHidden/>
              </w:rPr>
              <w:fldChar w:fldCharType="begin"/>
            </w:r>
            <w:r>
              <w:rPr>
                <w:webHidden/>
              </w:rPr>
              <w:instrText xml:space="preserve"> PAGEREF _Toc492882501 \h </w:instrText>
            </w:r>
            <w:r>
              <w:rPr>
                <w:webHidden/>
              </w:rPr>
            </w:r>
          </w:ins>
          <w:r>
            <w:rPr>
              <w:webHidden/>
            </w:rPr>
            <w:fldChar w:fldCharType="separate"/>
          </w:r>
          <w:ins w:id="141" w:author="VP03" w:date="2017-09-11T08:39:00Z">
            <w:r>
              <w:rPr>
                <w:webHidden/>
              </w:rPr>
              <w:t>36</w:t>
            </w:r>
            <w:r>
              <w:rPr>
                <w:webHidden/>
              </w:rPr>
              <w:fldChar w:fldCharType="end"/>
            </w:r>
            <w:r w:rsidRPr="00235DA3">
              <w:rPr>
                <w:rStyle w:val="Hyperlink"/>
              </w:rPr>
              <w:fldChar w:fldCharType="end"/>
            </w:r>
          </w:ins>
        </w:p>
        <w:p w:rsidR="00FD3DBA" w:rsidRDefault="00FD3DBA">
          <w:pPr>
            <w:pStyle w:val="TOC2"/>
            <w:rPr>
              <w:ins w:id="142" w:author="VP03" w:date="2017-09-11T08:39:00Z"/>
              <w:rFonts w:asciiTheme="minorHAnsi" w:eastAsiaTheme="minorEastAsia" w:hAnsiTheme="minorHAnsi" w:cstheme="minorBidi"/>
              <w:sz w:val="22"/>
              <w:szCs w:val="22"/>
              <w:lang w:val="en-US"/>
            </w:rPr>
          </w:pPr>
          <w:ins w:id="143" w:author="VP03" w:date="2017-09-11T08:39:00Z">
            <w:r w:rsidRPr="00235DA3">
              <w:rPr>
                <w:rStyle w:val="Hyperlink"/>
              </w:rPr>
              <w:fldChar w:fldCharType="begin"/>
            </w:r>
            <w:r w:rsidRPr="00235DA3">
              <w:rPr>
                <w:rStyle w:val="Hyperlink"/>
              </w:rPr>
              <w:instrText xml:space="preserve"> </w:instrText>
            </w:r>
            <w:r>
              <w:instrText>HYPERLINK \l "_Toc492882502"</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4.2 Вопросы использования  полос радиочастот </w:t>
            </w:r>
            <w:r w:rsidRPr="00235DA3">
              <w:rPr>
                <w:rStyle w:val="Hyperlink"/>
                <w:lang w:val="en-US"/>
              </w:rPr>
              <w:t>IMT</w:t>
            </w:r>
            <w:r w:rsidRPr="00235DA3">
              <w:rPr>
                <w:rStyle w:val="Hyperlink"/>
              </w:rPr>
              <w:t xml:space="preserve"> для </w:t>
            </w:r>
            <w:r w:rsidRPr="00235DA3">
              <w:rPr>
                <w:rStyle w:val="Hyperlink"/>
                <w:lang w:val="en-US"/>
              </w:rPr>
              <w:t>IoT</w:t>
            </w:r>
            <w:r>
              <w:rPr>
                <w:webHidden/>
              </w:rPr>
              <w:tab/>
            </w:r>
            <w:r>
              <w:rPr>
                <w:webHidden/>
              </w:rPr>
              <w:fldChar w:fldCharType="begin"/>
            </w:r>
            <w:r>
              <w:rPr>
                <w:webHidden/>
              </w:rPr>
              <w:instrText xml:space="preserve"> PAGEREF _Toc492882502 \h </w:instrText>
            </w:r>
            <w:r>
              <w:rPr>
                <w:webHidden/>
              </w:rPr>
            </w:r>
          </w:ins>
          <w:r>
            <w:rPr>
              <w:webHidden/>
            </w:rPr>
            <w:fldChar w:fldCharType="separate"/>
          </w:r>
          <w:ins w:id="144" w:author="VP03" w:date="2017-09-11T08:39:00Z">
            <w:r>
              <w:rPr>
                <w:webHidden/>
              </w:rPr>
              <w:t>39</w:t>
            </w:r>
            <w:r>
              <w:rPr>
                <w:webHidden/>
              </w:rPr>
              <w:fldChar w:fldCharType="end"/>
            </w:r>
            <w:r w:rsidRPr="00235DA3">
              <w:rPr>
                <w:rStyle w:val="Hyperlink"/>
              </w:rPr>
              <w:fldChar w:fldCharType="end"/>
            </w:r>
          </w:ins>
        </w:p>
        <w:p w:rsidR="00FD3DBA" w:rsidRDefault="00FD3DBA">
          <w:pPr>
            <w:pStyle w:val="TOC2"/>
            <w:rPr>
              <w:ins w:id="145" w:author="VP03" w:date="2017-09-11T08:39:00Z"/>
              <w:rFonts w:asciiTheme="minorHAnsi" w:eastAsiaTheme="minorEastAsia" w:hAnsiTheme="minorHAnsi" w:cstheme="minorBidi"/>
              <w:sz w:val="22"/>
              <w:szCs w:val="22"/>
              <w:lang w:val="en-US"/>
            </w:rPr>
          </w:pPr>
          <w:ins w:id="146" w:author="VP03" w:date="2017-09-11T08:39:00Z">
            <w:r w:rsidRPr="00235DA3">
              <w:rPr>
                <w:rStyle w:val="Hyperlink"/>
              </w:rPr>
              <w:fldChar w:fldCharType="begin"/>
            </w:r>
            <w:r w:rsidRPr="00235DA3">
              <w:rPr>
                <w:rStyle w:val="Hyperlink"/>
              </w:rPr>
              <w:instrText xml:space="preserve"> </w:instrText>
            </w:r>
            <w:r>
              <w:instrText>HYPERLINK \l "_Toc492882503"</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 xml:space="preserve">4.3 Общие вопросы гармонизации использования полос радиочастот для сетей </w:t>
            </w:r>
            <w:r w:rsidRPr="00235DA3">
              <w:rPr>
                <w:rStyle w:val="Hyperlink"/>
                <w:lang w:val="en-US"/>
              </w:rPr>
              <w:t>IoT</w:t>
            </w:r>
            <w:r>
              <w:rPr>
                <w:webHidden/>
              </w:rPr>
              <w:tab/>
            </w:r>
            <w:r>
              <w:rPr>
                <w:webHidden/>
              </w:rPr>
              <w:fldChar w:fldCharType="begin"/>
            </w:r>
            <w:r>
              <w:rPr>
                <w:webHidden/>
              </w:rPr>
              <w:instrText xml:space="preserve"> PAGEREF _Toc492882503 \h </w:instrText>
            </w:r>
            <w:r>
              <w:rPr>
                <w:webHidden/>
              </w:rPr>
            </w:r>
          </w:ins>
          <w:r>
            <w:rPr>
              <w:webHidden/>
            </w:rPr>
            <w:fldChar w:fldCharType="separate"/>
          </w:r>
          <w:ins w:id="147" w:author="VP03" w:date="2017-09-11T08:39:00Z">
            <w:r>
              <w:rPr>
                <w:webHidden/>
              </w:rPr>
              <w:t>40</w:t>
            </w:r>
            <w:r>
              <w:rPr>
                <w:webHidden/>
              </w:rPr>
              <w:fldChar w:fldCharType="end"/>
            </w:r>
            <w:r w:rsidRPr="00235DA3">
              <w:rPr>
                <w:rStyle w:val="Hyperlink"/>
              </w:rPr>
              <w:fldChar w:fldCharType="end"/>
            </w:r>
          </w:ins>
        </w:p>
        <w:p w:rsidR="00FD3DBA" w:rsidRDefault="00FD3DBA">
          <w:pPr>
            <w:pStyle w:val="TOC1"/>
            <w:rPr>
              <w:ins w:id="148" w:author="VP03" w:date="2017-09-11T08:39:00Z"/>
              <w:rFonts w:asciiTheme="minorHAnsi" w:eastAsiaTheme="minorEastAsia" w:hAnsiTheme="minorHAnsi" w:cstheme="minorBidi"/>
              <w:b w:val="0"/>
              <w:caps w:val="0"/>
              <w:sz w:val="22"/>
              <w:szCs w:val="22"/>
              <w:lang w:val="en-US"/>
            </w:rPr>
          </w:pPr>
          <w:ins w:id="149" w:author="VP03" w:date="2017-09-11T08:39:00Z">
            <w:r w:rsidRPr="00235DA3">
              <w:rPr>
                <w:rStyle w:val="Hyperlink"/>
              </w:rPr>
              <w:fldChar w:fldCharType="begin"/>
            </w:r>
            <w:r w:rsidRPr="00235DA3">
              <w:rPr>
                <w:rStyle w:val="Hyperlink"/>
              </w:rPr>
              <w:instrText xml:space="preserve"> </w:instrText>
            </w:r>
            <w:r>
              <w:instrText>HYPERLINK \l "_Toc492882504"</w:instrText>
            </w:r>
            <w:r w:rsidRPr="00235DA3">
              <w:rPr>
                <w:rStyle w:val="Hyperlink"/>
              </w:rPr>
              <w:instrText xml:space="preserve"> </w:instrText>
            </w:r>
            <w:r w:rsidRPr="00235DA3">
              <w:rPr>
                <w:rStyle w:val="Hyperlink"/>
              </w:rPr>
            </w:r>
            <w:r w:rsidRPr="00235DA3">
              <w:rPr>
                <w:rStyle w:val="Hyperlink"/>
              </w:rPr>
              <w:fldChar w:fldCharType="separate"/>
            </w:r>
            <w:r w:rsidRPr="00235DA3">
              <w:rPr>
                <w:rStyle w:val="Hyperlink"/>
              </w:rPr>
              <w:t>5 ЗАКЛЮЧЕНИЕ</w:t>
            </w:r>
            <w:r>
              <w:rPr>
                <w:webHidden/>
              </w:rPr>
              <w:tab/>
            </w:r>
            <w:r>
              <w:rPr>
                <w:webHidden/>
              </w:rPr>
              <w:fldChar w:fldCharType="begin"/>
            </w:r>
            <w:r>
              <w:rPr>
                <w:webHidden/>
              </w:rPr>
              <w:instrText xml:space="preserve"> PAGEREF _Toc492882504 \h </w:instrText>
            </w:r>
            <w:r>
              <w:rPr>
                <w:webHidden/>
              </w:rPr>
            </w:r>
          </w:ins>
          <w:r>
            <w:rPr>
              <w:webHidden/>
            </w:rPr>
            <w:fldChar w:fldCharType="separate"/>
          </w:r>
          <w:ins w:id="150" w:author="VP03" w:date="2017-09-11T08:39:00Z">
            <w:r>
              <w:rPr>
                <w:webHidden/>
              </w:rPr>
              <w:t>42</w:t>
            </w:r>
            <w:r>
              <w:rPr>
                <w:webHidden/>
              </w:rPr>
              <w:fldChar w:fldCharType="end"/>
            </w:r>
            <w:r w:rsidRPr="00235DA3">
              <w:rPr>
                <w:rStyle w:val="Hyperlink"/>
              </w:rPr>
              <w:fldChar w:fldCharType="end"/>
            </w:r>
          </w:ins>
        </w:p>
        <w:p w:rsidR="009124EB" w:rsidDel="00FD3DBA" w:rsidRDefault="009124EB">
          <w:pPr>
            <w:pStyle w:val="TOC1"/>
            <w:rPr>
              <w:del w:id="151" w:author="VP03" w:date="2017-09-11T08:39:00Z"/>
              <w:rFonts w:asciiTheme="minorHAnsi" w:eastAsiaTheme="minorEastAsia" w:hAnsiTheme="minorHAnsi" w:cstheme="minorBidi"/>
              <w:b w:val="0"/>
              <w:caps w:val="0"/>
              <w:sz w:val="22"/>
              <w:szCs w:val="22"/>
              <w:lang w:val="en-US"/>
            </w:rPr>
          </w:pPr>
          <w:del w:id="152" w:author="VP03" w:date="2017-09-11T08:39:00Z">
            <w:r w:rsidRPr="00FD3DBA" w:rsidDel="00FD3DBA">
              <w:rPr>
                <w:rStyle w:val="Hyperlink"/>
                <w:rPrChange w:id="153" w:author="VP03" w:date="2017-09-11T08:39:00Z">
                  <w:rPr>
                    <w:rStyle w:val="Hyperlink"/>
                  </w:rPr>
                </w:rPrChange>
              </w:rPr>
              <w:delText>1 ВВЕДЕНИЕ</w:delText>
            </w:r>
            <w:r w:rsidDel="00FD3DBA">
              <w:rPr>
                <w:webHidden/>
              </w:rPr>
              <w:tab/>
              <w:delText>4</w:delText>
            </w:r>
          </w:del>
        </w:p>
        <w:p w:rsidR="009124EB" w:rsidDel="00FD3DBA" w:rsidRDefault="009124EB">
          <w:pPr>
            <w:pStyle w:val="TOC2"/>
            <w:rPr>
              <w:del w:id="154" w:author="VP03" w:date="2017-09-11T08:39:00Z"/>
              <w:rFonts w:asciiTheme="minorHAnsi" w:eastAsiaTheme="minorEastAsia" w:hAnsiTheme="minorHAnsi" w:cstheme="minorBidi"/>
              <w:sz w:val="22"/>
              <w:szCs w:val="22"/>
              <w:lang w:val="en-US"/>
            </w:rPr>
          </w:pPr>
          <w:del w:id="155" w:author="VP03" w:date="2017-09-11T08:39:00Z">
            <w:r w:rsidRPr="00FD3DBA" w:rsidDel="00FD3DBA">
              <w:rPr>
                <w:rStyle w:val="Hyperlink"/>
                <w:rPrChange w:id="156" w:author="VP03" w:date="2017-09-11T08:39:00Z">
                  <w:rPr>
                    <w:rStyle w:val="Hyperlink"/>
                  </w:rPr>
                </w:rPrChange>
              </w:rPr>
              <w:delText xml:space="preserve">1.1 Общие сведения и описание </w:delText>
            </w:r>
            <w:r w:rsidRPr="00FD3DBA" w:rsidDel="00FD3DBA">
              <w:rPr>
                <w:rStyle w:val="Hyperlink"/>
                <w:lang w:val="en-US"/>
                <w:rPrChange w:id="157" w:author="VP03" w:date="2017-09-11T08:39:00Z">
                  <w:rPr>
                    <w:rStyle w:val="Hyperlink"/>
                    <w:lang w:val="en-US"/>
                  </w:rPr>
                </w:rPrChange>
              </w:rPr>
              <w:delText>IoT</w:delText>
            </w:r>
            <w:r w:rsidDel="00FD3DBA">
              <w:rPr>
                <w:webHidden/>
              </w:rPr>
              <w:tab/>
              <w:delText>4</w:delText>
            </w:r>
          </w:del>
        </w:p>
        <w:p w:rsidR="009124EB" w:rsidDel="00FD3DBA" w:rsidRDefault="009124EB">
          <w:pPr>
            <w:pStyle w:val="TOC2"/>
            <w:rPr>
              <w:del w:id="158" w:author="VP03" w:date="2017-09-11T08:39:00Z"/>
              <w:rFonts w:asciiTheme="minorHAnsi" w:eastAsiaTheme="minorEastAsia" w:hAnsiTheme="minorHAnsi" w:cstheme="minorBidi"/>
              <w:sz w:val="22"/>
              <w:szCs w:val="22"/>
              <w:lang w:val="en-US"/>
            </w:rPr>
          </w:pPr>
          <w:del w:id="159" w:author="VP03" w:date="2017-09-11T08:39:00Z">
            <w:r w:rsidRPr="00FD3DBA" w:rsidDel="00FD3DBA">
              <w:rPr>
                <w:rStyle w:val="Hyperlink"/>
                <w:rPrChange w:id="160" w:author="VP03" w:date="2017-09-11T08:39:00Z">
                  <w:rPr>
                    <w:rStyle w:val="Hyperlink"/>
                  </w:rPr>
                </w:rPrChange>
              </w:rPr>
              <w:delText xml:space="preserve">1.2 Важность вопросов радиочастотного обеспечения  </w:delText>
            </w:r>
            <w:r w:rsidRPr="00FD3DBA" w:rsidDel="00FD3DBA">
              <w:rPr>
                <w:rStyle w:val="Hyperlink"/>
                <w:lang w:val="en-US"/>
                <w:rPrChange w:id="161" w:author="VP03" w:date="2017-09-11T08:39:00Z">
                  <w:rPr>
                    <w:rStyle w:val="Hyperlink"/>
                    <w:lang w:val="en-US"/>
                  </w:rPr>
                </w:rPrChange>
              </w:rPr>
              <w:delText>IoT</w:delText>
            </w:r>
            <w:r w:rsidDel="00FD3DBA">
              <w:rPr>
                <w:webHidden/>
              </w:rPr>
              <w:tab/>
              <w:delText>7</w:delText>
            </w:r>
          </w:del>
        </w:p>
        <w:p w:rsidR="009124EB" w:rsidDel="00FD3DBA" w:rsidRDefault="009124EB">
          <w:pPr>
            <w:pStyle w:val="TOC1"/>
            <w:rPr>
              <w:del w:id="162" w:author="VP03" w:date="2017-09-11T08:39:00Z"/>
              <w:rFonts w:asciiTheme="minorHAnsi" w:eastAsiaTheme="minorEastAsia" w:hAnsiTheme="minorHAnsi" w:cstheme="minorBidi"/>
              <w:b w:val="0"/>
              <w:caps w:val="0"/>
              <w:sz w:val="22"/>
              <w:szCs w:val="22"/>
              <w:lang w:val="en-US"/>
            </w:rPr>
          </w:pPr>
          <w:del w:id="163" w:author="VP03" w:date="2017-09-11T08:39:00Z">
            <w:r w:rsidRPr="00FD3DBA" w:rsidDel="00FD3DBA">
              <w:rPr>
                <w:rStyle w:val="Hyperlink"/>
                <w:rPrChange w:id="164" w:author="VP03" w:date="2017-09-11T08:39:00Z">
                  <w:rPr>
                    <w:rStyle w:val="Hyperlink"/>
                  </w:rPr>
                </w:rPrChange>
              </w:rPr>
              <w:delText xml:space="preserve">2 развитиЕ беспроводных сетей для </w:delText>
            </w:r>
            <w:r w:rsidRPr="00FD3DBA" w:rsidDel="00FD3DBA">
              <w:rPr>
                <w:rStyle w:val="Hyperlink"/>
                <w:lang w:val="en-US"/>
                <w:rPrChange w:id="165" w:author="VP03" w:date="2017-09-11T08:39:00Z">
                  <w:rPr>
                    <w:rStyle w:val="Hyperlink"/>
                    <w:lang w:val="en-US"/>
                  </w:rPr>
                </w:rPrChange>
              </w:rPr>
              <w:delText>IOT</w:delText>
            </w:r>
            <w:r w:rsidDel="00FD3DBA">
              <w:rPr>
                <w:webHidden/>
              </w:rPr>
              <w:tab/>
              <w:delText>9</w:delText>
            </w:r>
          </w:del>
        </w:p>
        <w:p w:rsidR="009124EB" w:rsidDel="00FD3DBA" w:rsidRDefault="009124EB">
          <w:pPr>
            <w:pStyle w:val="TOC2"/>
            <w:rPr>
              <w:del w:id="166" w:author="VP03" w:date="2017-09-11T08:39:00Z"/>
              <w:rFonts w:asciiTheme="minorHAnsi" w:eastAsiaTheme="minorEastAsia" w:hAnsiTheme="minorHAnsi" w:cstheme="minorBidi"/>
              <w:sz w:val="22"/>
              <w:szCs w:val="22"/>
              <w:lang w:val="en-US"/>
            </w:rPr>
          </w:pPr>
          <w:del w:id="167" w:author="VP03" w:date="2017-09-11T08:39:00Z">
            <w:r w:rsidRPr="00FD3DBA" w:rsidDel="00FD3DBA">
              <w:rPr>
                <w:rStyle w:val="Hyperlink"/>
                <w:rPrChange w:id="168" w:author="VP03" w:date="2017-09-11T08:39:00Z">
                  <w:rPr>
                    <w:rStyle w:val="Hyperlink"/>
                  </w:rPr>
                </w:rPrChange>
              </w:rPr>
              <w:delText xml:space="preserve">2.1 Классификация беспроводных сетей для </w:delText>
            </w:r>
            <w:r w:rsidRPr="00FD3DBA" w:rsidDel="00FD3DBA">
              <w:rPr>
                <w:rStyle w:val="Hyperlink"/>
                <w:lang w:val="en-US"/>
                <w:rPrChange w:id="169" w:author="VP03" w:date="2017-09-11T08:39:00Z">
                  <w:rPr>
                    <w:rStyle w:val="Hyperlink"/>
                    <w:lang w:val="en-US"/>
                  </w:rPr>
                </w:rPrChange>
              </w:rPr>
              <w:delText>IoT</w:delText>
            </w:r>
            <w:r w:rsidDel="00FD3DBA">
              <w:rPr>
                <w:webHidden/>
              </w:rPr>
              <w:tab/>
              <w:delText>9</w:delText>
            </w:r>
          </w:del>
        </w:p>
        <w:p w:rsidR="009124EB" w:rsidDel="00FD3DBA" w:rsidRDefault="009124EB">
          <w:pPr>
            <w:pStyle w:val="TOC2"/>
            <w:rPr>
              <w:del w:id="170" w:author="VP03" w:date="2017-09-11T08:39:00Z"/>
              <w:rFonts w:asciiTheme="minorHAnsi" w:eastAsiaTheme="minorEastAsia" w:hAnsiTheme="minorHAnsi" w:cstheme="minorBidi"/>
              <w:sz w:val="22"/>
              <w:szCs w:val="22"/>
              <w:lang w:val="en-US"/>
            </w:rPr>
          </w:pPr>
          <w:del w:id="171" w:author="VP03" w:date="2017-09-11T08:39:00Z">
            <w:r w:rsidRPr="00FD3DBA" w:rsidDel="00FD3DBA">
              <w:rPr>
                <w:rStyle w:val="Hyperlink"/>
                <w:rPrChange w:id="172" w:author="VP03" w:date="2017-09-11T08:39:00Z">
                  <w:rPr>
                    <w:rStyle w:val="Hyperlink"/>
                  </w:rPr>
                </w:rPrChange>
              </w:rPr>
              <w:delText xml:space="preserve">2.2 Прогнозы развития беспроводных сетей для </w:delText>
            </w:r>
            <w:r w:rsidRPr="00FD3DBA" w:rsidDel="00FD3DBA">
              <w:rPr>
                <w:rStyle w:val="Hyperlink"/>
                <w:lang w:val="en-US"/>
                <w:rPrChange w:id="173" w:author="VP03" w:date="2017-09-11T08:39:00Z">
                  <w:rPr>
                    <w:rStyle w:val="Hyperlink"/>
                    <w:lang w:val="en-US"/>
                  </w:rPr>
                </w:rPrChange>
              </w:rPr>
              <w:delText>IoT</w:delText>
            </w:r>
            <w:r w:rsidDel="00FD3DBA">
              <w:rPr>
                <w:webHidden/>
              </w:rPr>
              <w:tab/>
              <w:delText>12</w:delText>
            </w:r>
          </w:del>
        </w:p>
        <w:p w:rsidR="009124EB" w:rsidDel="00FD3DBA" w:rsidRDefault="009124EB">
          <w:pPr>
            <w:pStyle w:val="TOC2"/>
            <w:rPr>
              <w:del w:id="174" w:author="VP03" w:date="2017-09-11T08:39:00Z"/>
              <w:rFonts w:asciiTheme="minorHAnsi" w:eastAsiaTheme="minorEastAsia" w:hAnsiTheme="minorHAnsi" w:cstheme="minorBidi"/>
              <w:sz w:val="22"/>
              <w:szCs w:val="22"/>
              <w:lang w:val="en-US"/>
            </w:rPr>
          </w:pPr>
          <w:del w:id="175" w:author="VP03" w:date="2017-09-11T08:39:00Z">
            <w:r w:rsidRPr="00FD3DBA" w:rsidDel="00FD3DBA">
              <w:rPr>
                <w:rStyle w:val="Hyperlink"/>
                <w:rPrChange w:id="176" w:author="VP03" w:date="2017-09-11T08:39:00Z">
                  <w:rPr>
                    <w:rStyle w:val="Hyperlink"/>
                  </w:rPr>
                </w:rPrChange>
              </w:rPr>
              <w:delText xml:space="preserve">2.3 Подходы к использованию беспроводных сетей </w:delText>
            </w:r>
            <w:r w:rsidRPr="00FD3DBA" w:rsidDel="00FD3DBA">
              <w:rPr>
                <w:rStyle w:val="Hyperlink"/>
                <w:lang w:val="en-US"/>
                <w:rPrChange w:id="177" w:author="VP03" w:date="2017-09-11T08:39:00Z">
                  <w:rPr>
                    <w:rStyle w:val="Hyperlink"/>
                    <w:lang w:val="en-US"/>
                  </w:rPr>
                </w:rPrChange>
              </w:rPr>
              <w:delText>IoT</w:delText>
            </w:r>
            <w:r w:rsidRPr="00FD3DBA" w:rsidDel="00FD3DBA">
              <w:rPr>
                <w:rStyle w:val="Hyperlink"/>
                <w:rPrChange w:id="178" w:author="VP03" w:date="2017-09-11T08:39:00Z">
                  <w:rPr>
                    <w:rStyle w:val="Hyperlink"/>
                  </w:rPr>
                </w:rPrChange>
              </w:rPr>
              <w:delText xml:space="preserve"> в различных отраслях</w:delText>
            </w:r>
            <w:r w:rsidDel="00FD3DBA">
              <w:rPr>
                <w:webHidden/>
              </w:rPr>
              <w:tab/>
              <w:delText>15</w:delText>
            </w:r>
          </w:del>
        </w:p>
        <w:p w:rsidR="009124EB" w:rsidDel="00FD3DBA" w:rsidRDefault="009124EB">
          <w:pPr>
            <w:pStyle w:val="TOC2"/>
            <w:rPr>
              <w:del w:id="179" w:author="VP03" w:date="2017-09-11T08:39:00Z"/>
              <w:rFonts w:asciiTheme="minorHAnsi" w:eastAsiaTheme="minorEastAsia" w:hAnsiTheme="minorHAnsi" w:cstheme="minorBidi"/>
              <w:sz w:val="22"/>
              <w:szCs w:val="22"/>
              <w:lang w:val="en-US"/>
            </w:rPr>
          </w:pPr>
          <w:del w:id="180" w:author="VP03" w:date="2017-09-11T08:39:00Z">
            <w:r w:rsidRPr="00FD3DBA" w:rsidDel="00FD3DBA">
              <w:rPr>
                <w:rStyle w:val="Hyperlink"/>
                <w:rPrChange w:id="181" w:author="VP03" w:date="2017-09-11T08:39:00Z">
                  <w:rPr>
                    <w:rStyle w:val="Hyperlink"/>
                  </w:rPr>
                </w:rPrChange>
              </w:rPr>
              <w:delText>2.3.1 Сельское хозяйство</w:delText>
            </w:r>
            <w:r w:rsidDel="00FD3DBA">
              <w:rPr>
                <w:webHidden/>
              </w:rPr>
              <w:tab/>
            </w:r>
            <w:r w:rsidDel="00FD3DBA">
              <w:rPr>
                <w:webHidden/>
              </w:rPr>
              <w:delText>15</w:delText>
            </w:r>
          </w:del>
        </w:p>
        <w:p w:rsidR="009124EB" w:rsidDel="00FD3DBA" w:rsidRDefault="009124EB">
          <w:pPr>
            <w:pStyle w:val="TOC1"/>
            <w:rPr>
              <w:del w:id="182" w:author="VP03" w:date="2017-09-11T08:39:00Z"/>
              <w:rFonts w:asciiTheme="minorHAnsi" w:eastAsiaTheme="minorEastAsia" w:hAnsiTheme="minorHAnsi" w:cstheme="minorBidi"/>
              <w:b w:val="0"/>
              <w:caps w:val="0"/>
              <w:sz w:val="22"/>
              <w:szCs w:val="22"/>
              <w:lang w:val="en-US"/>
            </w:rPr>
          </w:pPr>
          <w:del w:id="183" w:author="VP03" w:date="2017-09-11T08:39:00Z">
            <w:r w:rsidRPr="00FD3DBA" w:rsidDel="00FD3DBA">
              <w:rPr>
                <w:rStyle w:val="Hyperlink"/>
                <w:rPrChange w:id="184" w:author="VP03" w:date="2017-09-11T08:39:00Z">
                  <w:rPr>
                    <w:rStyle w:val="Hyperlink"/>
                  </w:rPr>
                </w:rPrChange>
              </w:rPr>
              <w:delText xml:space="preserve">3 Анализ </w:delText>
            </w:r>
            <w:r w:rsidRPr="00FD3DBA" w:rsidDel="00FD3DBA">
              <w:rPr>
                <w:rStyle w:val="Hyperlink"/>
                <w:rFonts w:cs="Arial"/>
                <w:rPrChange w:id="185" w:author="VP03" w:date="2017-09-11T08:39:00Z">
                  <w:rPr>
                    <w:rStyle w:val="Hyperlink"/>
                    <w:rFonts w:cs="Arial"/>
                  </w:rPr>
                </w:rPrChange>
              </w:rPr>
              <w:delText>беспроводных технологий для IOT</w:delText>
            </w:r>
            <w:r w:rsidDel="00FD3DBA">
              <w:rPr>
                <w:webHidden/>
              </w:rPr>
              <w:tab/>
              <w:delText>16</w:delText>
            </w:r>
          </w:del>
        </w:p>
        <w:p w:rsidR="009124EB" w:rsidDel="00FD3DBA" w:rsidRDefault="009124EB">
          <w:pPr>
            <w:pStyle w:val="TOC2"/>
            <w:rPr>
              <w:del w:id="186" w:author="VP03" w:date="2017-09-11T08:39:00Z"/>
              <w:rFonts w:asciiTheme="minorHAnsi" w:eastAsiaTheme="minorEastAsia" w:hAnsiTheme="minorHAnsi" w:cstheme="minorBidi"/>
              <w:sz w:val="22"/>
              <w:szCs w:val="22"/>
              <w:lang w:val="en-US"/>
            </w:rPr>
          </w:pPr>
          <w:del w:id="187" w:author="VP03" w:date="2017-09-11T08:39:00Z">
            <w:r w:rsidRPr="00FD3DBA" w:rsidDel="00FD3DBA">
              <w:rPr>
                <w:rStyle w:val="Hyperlink"/>
                <w:rPrChange w:id="188" w:author="VP03" w:date="2017-09-11T08:39:00Z">
                  <w:rPr>
                    <w:rStyle w:val="Hyperlink"/>
                  </w:rPr>
                </w:rPrChange>
              </w:rPr>
              <w:delText>3.1 Анализ беспроводных технологий в рамках устройств малого радиуса действия</w:delText>
            </w:r>
            <w:r w:rsidDel="00FD3DBA">
              <w:rPr>
                <w:webHidden/>
              </w:rPr>
              <w:tab/>
              <w:delText>16</w:delText>
            </w:r>
          </w:del>
        </w:p>
        <w:p w:rsidR="009124EB" w:rsidDel="00FD3DBA" w:rsidRDefault="009124EB">
          <w:pPr>
            <w:pStyle w:val="TOC2"/>
            <w:rPr>
              <w:del w:id="189" w:author="VP03" w:date="2017-09-11T08:39:00Z"/>
              <w:rFonts w:asciiTheme="minorHAnsi" w:eastAsiaTheme="minorEastAsia" w:hAnsiTheme="minorHAnsi" w:cstheme="minorBidi"/>
              <w:sz w:val="22"/>
              <w:szCs w:val="22"/>
              <w:lang w:val="en-US"/>
            </w:rPr>
          </w:pPr>
          <w:del w:id="190" w:author="VP03" w:date="2017-09-11T08:39:00Z">
            <w:r w:rsidRPr="00FD3DBA" w:rsidDel="00FD3DBA">
              <w:rPr>
                <w:rStyle w:val="Hyperlink"/>
                <w:rPrChange w:id="191" w:author="VP03" w:date="2017-09-11T08:39:00Z">
                  <w:rPr>
                    <w:rStyle w:val="Hyperlink"/>
                  </w:rPr>
                </w:rPrChange>
              </w:rPr>
              <w:delText>3.1.1 Технологии для М2М с ограниченным охватом (</w:delText>
            </w:r>
            <w:r w:rsidRPr="00FD3DBA" w:rsidDel="00FD3DBA">
              <w:rPr>
                <w:rStyle w:val="Hyperlink"/>
                <w:lang w:val="en-US"/>
                <w:rPrChange w:id="192" w:author="VP03" w:date="2017-09-11T08:39:00Z">
                  <w:rPr>
                    <w:rStyle w:val="Hyperlink"/>
                    <w:lang w:val="en-US"/>
                  </w:rPr>
                </w:rPrChange>
              </w:rPr>
              <w:delText>LPLA</w:delText>
            </w:r>
            <w:r w:rsidRPr="00FD3DBA" w:rsidDel="00FD3DBA">
              <w:rPr>
                <w:rStyle w:val="Hyperlink"/>
                <w:rPrChange w:id="193" w:author="VP03" w:date="2017-09-11T08:39:00Z">
                  <w:rPr>
                    <w:rStyle w:val="Hyperlink"/>
                  </w:rPr>
                </w:rPrChange>
              </w:rPr>
              <w:delText>)</w:delText>
            </w:r>
            <w:r w:rsidDel="00FD3DBA">
              <w:rPr>
                <w:webHidden/>
              </w:rPr>
              <w:tab/>
              <w:delText>16</w:delText>
            </w:r>
          </w:del>
        </w:p>
        <w:p w:rsidR="009124EB" w:rsidDel="00FD3DBA" w:rsidRDefault="009124EB">
          <w:pPr>
            <w:pStyle w:val="TOC2"/>
            <w:rPr>
              <w:del w:id="194" w:author="VP03" w:date="2017-09-11T08:39:00Z"/>
              <w:rFonts w:asciiTheme="minorHAnsi" w:eastAsiaTheme="minorEastAsia" w:hAnsiTheme="minorHAnsi" w:cstheme="minorBidi"/>
              <w:sz w:val="22"/>
              <w:szCs w:val="22"/>
              <w:lang w:val="en-US"/>
            </w:rPr>
          </w:pPr>
          <w:del w:id="195" w:author="VP03" w:date="2017-09-11T08:39:00Z">
            <w:r w:rsidRPr="00FD3DBA" w:rsidDel="00FD3DBA">
              <w:rPr>
                <w:rStyle w:val="Hyperlink"/>
                <w:rPrChange w:id="196" w:author="VP03" w:date="2017-09-11T08:39:00Z">
                  <w:rPr>
                    <w:rStyle w:val="Hyperlink"/>
                  </w:rPr>
                </w:rPrChange>
              </w:rPr>
              <w:delText xml:space="preserve">3.1.2 Технологии для </w:delText>
            </w:r>
            <w:r w:rsidRPr="00FD3DBA" w:rsidDel="00FD3DBA">
              <w:rPr>
                <w:rStyle w:val="Hyperlink"/>
                <w:lang w:val="en-US"/>
                <w:rPrChange w:id="197" w:author="VP03" w:date="2017-09-11T08:39:00Z">
                  <w:rPr>
                    <w:rStyle w:val="Hyperlink"/>
                    <w:lang w:val="en-US"/>
                  </w:rPr>
                </w:rPrChange>
              </w:rPr>
              <w:delText>M</w:delText>
            </w:r>
            <w:r w:rsidRPr="00FD3DBA" w:rsidDel="00FD3DBA">
              <w:rPr>
                <w:rStyle w:val="Hyperlink"/>
                <w:rPrChange w:id="198" w:author="VP03" w:date="2017-09-11T08:39:00Z">
                  <w:rPr>
                    <w:rStyle w:val="Hyperlink"/>
                  </w:rPr>
                </w:rPrChange>
              </w:rPr>
              <w:delText>2</w:delText>
            </w:r>
            <w:r w:rsidRPr="00FD3DBA" w:rsidDel="00FD3DBA">
              <w:rPr>
                <w:rStyle w:val="Hyperlink"/>
                <w:lang w:val="en-US"/>
                <w:rPrChange w:id="199" w:author="VP03" w:date="2017-09-11T08:39:00Z">
                  <w:rPr>
                    <w:rStyle w:val="Hyperlink"/>
                    <w:lang w:val="en-US"/>
                  </w:rPr>
                </w:rPrChange>
              </w:rPr>
              <w:delText>M</w:delText>
            </w:r>
            <w:r w:rsidRPr="00FD3DBA" w:rsidDel="00FD3DBA">
              <w:rPr>
                <w:rStyle w:val="Hyperlink"/>
                <w:rPrChange w:id="200" w:author="VP03" w:date="2017-09-11T08:39:00Z">
                  <w:rPr>
                    <w:rStyle w:val="Hyperlink"/>
                  </w:rPr>
                </w:rPrChange>
              </w:rPr>
              <w:delText xml:space="preserve"> с большой площадью покрытия (</w:delText>
            </w:r>
            <w:r w:rsidRPr="00FD3DBA" w:rsidDel="00FD3DBA">
              <w:rPr>
                <w:rStyle w:val="Hyperlink"/>
                <w:lang w:val="en-US"/>
                <w:rPrChange w:id="201" w:author="VP03" w:date="2017-09-11T08:39:00Z">
                  <w:rPr>
                    <w:rStyle w:val="Hyperlink"/>
                    <w:lang w:val="en-US"/>
                  </w:rPr>
                </w:rPrChange>
              </w:rPr>
              <w:delText>LPWA</w:delText>
            </w:r>
            <w:r w:rsidRPr="00FD3DBA" w:rsidDel="00FD3DBA">
              <w:rPr>
                <w:rStyle w:val="Hyperlink"/>
                <w:rPrChange w:id="202" w:author="VP03" w:date="2017-09-11T08:39:00Z">
                  <w:rPr>
                    <w:rStyle w:val="Hyperlink"/>
                  </w:rPr>
                </w:rPrChange>
              </w:rPr>
              <w:delText>)</w:delText>
            </w:r>
            <w:r w:rsidDel="00FD3DBA">
              <w:rPr>
                <w:webHidden/>
              </w:rPr>
              <w:tab/>
              <w:delText>19</w:delText>
            </w:r>
          </w:del>
        </w:p>
        <w:p w:rsidR="009124EB" w:rsidDel="00FD3DBA" w:rsidRDefault="009124EB">
          <w:pPr>
            <w:pStyle w:val="TOC2"/>
            <w:rPr>
              <w:del w:id="203" w:author="VP03" w:date="2017-09-11T08:39:00Z"/>
              <w:rFonts w:asciiTheme="minorHAnsi" w:eastAsiaTheme="minorEastAsia" w:hAnsiTheme="minorHAnsi" w:cstheme="minorBidi"/>
              <w:sz w:val="22"/>
              <w:szCs w:val="22"/>
              <w:lang w:val="en-US"/>
            </w:rPr>
          </w:pPr>
          <w:del w:id="204" w:author="VP03" w:date="2017-09-11T08:39:00Z">
            <w:r w:rsidRPr="00FD3DBA" w:rsidDel="00FD3DBA">
              <w:rPr>
                <w:rStyle w:val="Hyperlink"/>
                <w:rPrChange w:id="205" w:author="VP03" w:date="2017-09-11T08:39:00Z">
                  <w:rPr>
                    <w:rStyle w:val="Hyperlink"/>
                  </w:rPr>
                </w:rPrChange>
              </w:rPr>
              <w:delText xml:space="preserve">3.2 Анализ беспроводных технологий </w:delText>
            </w:r>
            <w:r w:rsidRPr="00FD3DBA" w:rsidDel="00FD3DBA">
              <w:rPr>
                <w:rStyle w:val="Hyperlink"/>
                <w:lang w:val="en-US"/>
                <w:rPrChange w:id="206" w:author="VP03" w:date="2017-09-11T08:39:00Z">
                  <w:rPr>
                    <w:rStyle w:val="Hyperlink"/>
                    <w:lang w:val="en-US"/>
                  </w:rPr>
                </w:rPrChange>
              </w:rPr>
              <w:delText>LPWA</w:delText>
            </w:r>
            <w:r w:rsidRPr="00FD3DBA" w:rsidDel="00FD3DBA">
              <w:rPr>
                <w:rStyle w:val="Hyperlink"/>
                <w:rPrChange w:id="207" w:author="VP03" w:date="2017-09-11T08:39:00Z">
                  <w:rPr>
                    <w:rStyle w:val="Hyperlink"/>
                  </w:rPr>
                </w:rPrChange>
              </w:rPr>
              <w:delText xml:space="preserve"> в рамках систем </w:delText>
            </w:r>
            <w:r w:rsidRPr="00FD3DBA" w:rsidDel="00FD3DBA">
              <w:rPr>
                <w:rStyle w:val="Hyperlink"/>
                <w:lang w:val="en-US"/>
                <w:rPrChange w:id="208" w:author="VP03" w:date="2017-09-11T08:39:00Z">
                  <w:rPr>
                    <w:rStyle w:val="Hyperlink"/>
                    <w:lang w:val="en-US"/>
                  </w:rPr>
                </w:rPrChange>
              </w:rPr>
              <w:delText>IMT</w:delText>
            </w:r>
            <w:r w:rsidDel="00FD3DBA">
              <w:rPr>
                <w:webHidden/>
              </w:rPr>
              <w:tab/>
              <w:delText>23</w:delText>
            </w:r>
          </w:del>
        </w:p>
        <w:p w:rsidR="009124EB" w:rsidDel="00FD3DBA" w:rsidRDefault="009124EB">
          <w:pPr>
            <w:pStyle w:val="TOC2"/>
            <w:rPr>
              <w:del w:id="209" w:author="VP03" w:date="2017-09-11T08:39:00Z"/>
              <w:rFonts w:asciiTheme="minorHAnsi" w:eastAsiaTheme="minorEastAsia" w:hAnsiTheme="minorHAnsi" w:cstheme="minorBidi"/>
              <w:sz w:val="22"/>
              <w:szCs w:val="22"/>
              <w:lang w:val="en-US"/>
            </w:rPr>
          </w:pPr>
          <w:del w:id="210" w:author="VP03" w:date="2017-09-11T08:39:00Z">
            <w:r w:rsidRPr="00FD3DBA" w:rsidDel="00FD3DBA">
              <w:rPr>
                <w:rStyle w:val="Hyperlink"/>
                <w:rPrChange w:id="211" w:author="VP03" w:date="2017-09-11T08:39:00Z">
                  <w:rPr>
                    <w:rStyle w:val="Hyperlink"/>
                  </w:rPr>
                </w:rPrChange>
              </w:rPr>
              <w:delText>3.3 Анализ беспроводных технологий для критических применений</w:delText>
            </w:r>
            <w:r w:rsidDel="00FD3DBA">
              <w:rPr>
                <w:webHidden/>
              </w:rPr>
              <w:tab/>
              <w:delText>27</w:delText>
            </w:r>
          </w:del>
        </w:p>
        <w:p w:rsidR="009124EB" w:rsidDel="00FD3DBA" w:rsidRDefault="009124EB">
          <w:pPr>
            <w:pStyle w:val="TOC2"/>
            <w:rPr>
              <w:del w:id="212" w:author="VP03" w:date="2017-09-11T08:39:00Z"/>
              <w:rFonts w:asciiTheme="minorHAnsi" w:eastAsiaTheme="minorEastAsia" w:hAnsiTheme="minorHAnsi" w:cstheme="minorBidi"/>
              <w:sz w:val="22"/>
              <w:szCs w:val="22"/>
              <w:lang w:val="en-US"/>
            </w:rPr>
          </w:pPr>
          <w:del w:id="213" w:author="VP03" w:date="2017-09-11T08:39:00Z">
            <w:r w:rsidRPr="00FD3DBA" w:rsidDel="00FD3DBA">
              <w:rPr>
                <w:rStyle w:val="Hyperlink"/>
                <w:rPrChange w:id="214" w:author="VP03" w:date="2017-09-11T08:39:00Z">
                  <w:rPr>
                    <w:rStyle w:val="Hyperlink"/>
                  </w:rPr>
                </w:rPrChange>
              </w:rPr>
              <w:delText>3.4 Анализ беспроводных технологий в рамках других систем</w:delText>
            </w:r>
            <w:r w:rsidDel="00FD3DBA">
              <w:rPr>
                <w:webHidden/>
              </w:rPr>
              <w:tab/>
              <w:delText>29</w:delText>
            </w:r>
          </w:del>
        </w:p>
        <w:p w:rsidR="009124EB" w:rsidDel="00FD3DBA" w:rsidRDefault="009124EB">
          <w:pPr>
            <w:pStyle w:val="TOC2"/>
            <w:rPr>
              <w:del w:id="215" w:author="VP03" w:date="2017-09-11T08:39:00Z"/>
              <w:rFonts w:asciiTheme="minorHAnsi" w:eastAsiaTheme="minorEastAsia" w:hAnsiTheme="minorHAnsi" w:cstheme="minorBidi"/>
              <w:sz w:val="22"/>
              <w:szCs w:val="22"/>
              <w:lang w:val="en-US"/>
            </w:rPr>
          </w:pPr>
          <w:del w:id="216" w:author="VP03" w:date="2017-09-11T08:39:00Z">
            <w:r w:rsidRPr="00FD3DBA" w:rsidDel="00FD3DBA">
              <w:rPr>
                <w:rStyle w:val="Hyperlink"/>
                <w:rPrChange w:id="217" w:author="VP03" w:date="2017-09-11T08:39:00Z">
                  <w:rPr>
                    <w:rStyle w:val="Hyperlink"/>
                  </w:rPr>
                </w:rPrChange>
              </w:rPr>
              <w:delText>3.4.1 Использование конвенциональной и транкинговой радиосвязисвязи</w:delText>
            </w:r>
            <w:r w:rsidDel="00FD3DBA">
              <w:rPr>
                <w:webHidden/>
              </w:rPr>
              <w:tab/>
              <w:delText>29</w:delText>
            </w:r>
          </w:del>
        </w:p>
        <w:p w:rsidR="009124EB" w:rsidDel="00FD3DBA" w:rsidRDefault="009124EB">
          <w:pPr>
            <w:pStyle w:val="TOC2"/>
            <w:rPr>
              <w:del w:id="218" w:author="VP03" w:date="2017-09-11T08:39:00Z"/>
              <w:rFonts w:asciiTheme="minorHAnsi" w:eastAsiaTheme="minorEastAsia" w:hAnsiTheme="minorHAnsi" w:cstheme="minorBidi"/>
              <w:sz w:val="22"/>
              <w:szCs w:val="22"/>
              <w:lang w:val="en-US"/>
            </w:rPr>
          </w:pPr>
          <w:del w:id="219" w:author="VP03" w:date="2017-09-11T08:39:00Z">
            <w:r w:rsidRPr="00FD3DBA" w:rsidDel="00FD3DBA">
              <w:rPr>
                <w:rStyle w:val="Hyperlink"/>
                <w:rPrChange w:id="220" w:author="VP03" w:date="2017-09-11T08:39:00Z">
                  <w:rPr>
                    <w:rStyle w:val="Hyperlink"/>
                  </w:rPr>
                </w:rPrChange>
              </w:rPr>
              <w:delText>3.4.2 Использование спутниковой связи</w:delText>
            </w:r>
            <w:r w:rsidDel="00FD3DBA">
              <w:rPr>
                <w:webHidden/>
              </w:rPr>
              <w:tab/>
              <w:delText>30</w:delText>
            </w:r>
          </w:del>
        </w:p>
        <w:p w:rsidR="009124EB" w:rsidDel="00FD3DBA" w:rsidRDefault="009124EB">
          <w:pPr>
            <w:pStyle w:val="TOC2"/>
            <w:rPr>
              <w:del w:id="221" w:author="VP03" w:date="2017-09-11T08:39:00Z"/>
              <w:rFonts w:asciiTheme="minorHAnsi" w:eastAsiaTheme="minorEastAsia" w:hAnsiTheme="minorHAnsi" w:cstheme="minorBidi"/>
              <w:sz w:val="22"/>
              <w:szCs w:val="22"/>
              <w:lang w:val="en-US"/>
            </w:rPr>
          </w:pPr>
          <w:del w:id="222" w:author="VP03" w:date="2017-09-11T08:39:00Z">
            <w:r w:rsidRPr="00FD3DBA" w:rsidDel="00FD3DBA">
              <w:rPr>
                <w:rStyle w:val="Hyperlink"/>
                <w:rPrChange w:id="223" w:author="VP03" w:date="2017-09-11T08:39:00Z">
                  <w:rPr>
                    <w:rStyle w:val="Hyperlink"/>
                  </w:rPr>
                </w:rPrChange>
              </w:rPr>
              <w:delText xml:space="preserve">3.5 Сравнительный анализ технологий </w:delText>
            </w:r>
            <w:r w:rsidRPr="00FD3DBA" w:rsidDel="00FD3DBA">
              <w:rPr>
                <w:rStyle w:val="Hyperlink"/>
                <w:lang w:val="en-US"/>
                <w:rPrChange w:id="224" w:author="VP03" w:date="2017-09-11T08:39:00Z">
                  <w:rPr>
                    <w:rStyle w:val="Hyperlink"/>
                    <w:lang w:val="en-US"/>
                  </w:rPr>
                </w:rPrChange>
              </w:rPr>
              <w:delText>IoT</w:delText>
            </w:r>
            <w:r w:rsidDel="00FD3DBA">
              <w:rPr>
                <w:webHidden/>
              </w:rPr>
              <w:tab/>
              <w:delText>31</w:delText>
            </w:r>
          </w:del>
        </w:p>
        <w:p w:rsidR="009124EB" w:rsidDel="00FD3DBA" w:rsidRDefault="009124EB">
          <w:pPr>
            <w:pStyle w:val="TOC1"/>
            <w:rPr>
              <w:del w:id="225" w:author="VP03" w:date="2017-09-11T08:39:00Z"/>
              <w:rFonts w:asciiTheme="minorHAnsi" w:eastAsiaTheme="minorEastAsia" w:hAnsiTheme="minorHAnsi" w:cstheme="minorBidi"/>
              <w:b w:val="0"/>
              <w:caps w:val="0"/>
              <w:sz w:val="22"/>
              <w:szCs w:val="22"/>
              <w:lang w:val="en-US"/>
            </w:rPr>
          </w:pPr>
          <w:del w:id="226" w:author="VP03" w:date="2017-09-11T08:39:00Z">
            <w:r w:rsidRPr="00FD3DBA" w:rsidDel="00FD3DBA">
              <w:rPr>
                <w:rStyle w:val="Hyperlink"/>
                <w:rPrChange w:id="227" w:author="VP03" w:date="2017-09-11T08:39:00Z">
                  <w:rPr>
                    <w:rStyle w:val="Hyperlink"/>
                  </w:rPr>
                </w:rPrChange>
              </w:rPr>
              <w:delText xml:space="preserve">4 Вопросы радиочастотного обеспечения беспроводных сетей для </w:delText>
            </w:r>
            <w:r w:rsidRPr="00FD3DBA" w:rsidDel="00FD3DBA">
              <w:rPr>
                <w:rStyle w:val="Hyperlink"/>
                <w:lang w:val="en-US"/>
                <w:rPrChange w:id="228" w:author="VP03" w:date="2017-09-11T08:39:00Z">
                  <w:rPr>
                    <w:rStyle w:val="Hyperlink"/>
                    <w:lang w:val="en-US"/>
                  </w:rPr>
                </w:rPrChange>
              </w:rPr>
              <w:delText>IoT</w:delText>
            </w:r>
            <w:r w:rsidDel="00FD3DBA">
              <w:rPr>
                <w:webHidden/>
              </w:rPr>
              <w:tab/>
              <w:delText>35</w:delText>
            </w:r>
          </w:del>
        </w:p>
        <w:p w:rsidR="009124EB" w:rsidDel="00FD3DBA" w:rsidRDefault="009124EB">
          <w:pPr>
            <w:pStyle w:val="TOC2"/>
            <w:rPr>
              <w:del w:id="229" w:author="VP03" w:date="2017-09-11T08:39:00Z"/>
              <w:rFonts w:asciiTheme="minorHAnsi" w:eastAsiaTheme="minorEastAsia" w:hAnsiTheme="minorHAnsi" w:cstheme="minorBidi"/>
              <w:sz w:val="22"/>
              <w:szCs w:val="22"/>
              <w:lang w:val="en-US"/>
            </w:rPr>
          </w:pPr>
          <w:del w:id="230" w:author="VP03" w:date="2017-09-11T08:39:00Z">
            <w:r w:rsidRPr="00FD3DBA" w:rsidDel="00FD3DBA">
              <w:rPr>
                <w:rStyle w:val="Hyperlink"/>
                <w:rPrChange w:id="231" w:author="VP03" w:date="2017-09-11T08:39:00Z">
                  <w:rPr>
                    <w:rStyle w:val="Hyperlink"/>
                  </w:rPr>
                </w:rPrChange>
              </w:rPr>
              <w:delText xml:space="preserve">4.1 Вопросы использования «безлицензионных» полос радиочастот для </w:delText>
            </w:r>
            <w:r w:rsidRPr="00FD3DBA" w:rsidDel="00FD3DBA">
              <w:rPr>
                <w:rStyle w:val="Hyperlink"/>
                <w:lang w:val="en-US"/>
                <w:rPrChange w:id="232" w:author="VP03" w:date="2017-09-11T08:39:00Z">
                  <w:rPr>
                    <w:rStyle w:val="Hyperlink"/>
                    <w:lang w:val="en-US"/>
                  </w:rPr>
                </w:rPrChange>
              </w:rPr>
              <w:delText>IoT</w:delText>
            </w:r>
            <w:r w:rsidDel="00FD3DBA">
              <w:rPr>
                <w:webHidden/>
              </w:rPr>
              <w:tab/>
              <w:delText>35</w:delText>
            </w:r>
          </w:del>
        </w:p>
        <w:p w:rsidR="009124EB" w:rsidDel="00FD3DBA" w:rsidRDefault="009124EB">
          <w:pPr>
            <w:pStyle w:val="TOC2"/>
            <w:rPr>
              <w:del w:id="233" w:author="VP03" w:date="2017-09-11T08:39:00Z"/>
              <w:rFonts w:asciiTheme="minorHAnsi" w:eastAsiaTheme="minorEastAsia" w:hAnsiTheme="minorHAnsi" w:cstheme="minorBidi"/>
              <w:sz w:val="22"/>
              <w:szCs w:val="22"/>
              <w:lang w:val="en-US"/>
            </w:rPr>
          </w:pPr>
          <w:del w:id="234" w:author="VP03" w:date="2017-09-11T08:39:00Z">
            <w:r w:rsidRPr="00FD3DBA" w:rsidDel="00FD3DBA">
              <w:rPr>
                <w:rStyle w:val="Hyperlink"/>
                <w:rPrChange w:id="235" w:author="VP03" w:date="2017-09-11T08:39:00Z">
                  <w:rPr>
                    <w:rStyle w:val="Hyperlink"/>
                  </w:rPr>
                </w:rPrChange>
              </w:rPr>
              <w:delText xml:space="preserve">4.2 Вопросы использования  полос радиочастот </w:delText>
            </w:r>
            <w:r w:rsidRPr="00FD3DBA" w:rsidDel="00FD3DBA">
              <w:rPr>
                <w:rStyle w:val="Hyperlink"/>
                <w:lang w:val="en-US"/>
                <w:rPrChange w:id="236" w:author="VP03" w:date="2017-09-11T08:39:00Z">
                  <w:rPr>
                    <w:rStyle w:val="Hyperlink"/>
                    <w:lang w:val="en-US"/>
                  </w:rPr>
                </w:rPrChange>
              </w:rPr>
              <w:delText>IMT</w:delText>
            </w:r>
            <w:r w:rsidRPr="00FD3DBA" w:rsidDel="00FD3DBA">
              <w:rPr>
                <w:rStyle w:val="Hyperlink"/>
                <w:rPrChange w:id="237" w:author="VP03" w:date="2017-09-11T08:39:00Z">
                  <w:rPr>
                    <w:rStyle w:val="Hyperlink"/>
                  </w:rPr>
                </w:rPrChange>
              </w:rPr>
              <w:delText xml:space="preserve"> для </w:delText>
            </w:r>
            <w:r w:rsidRPr="00FD3DBA" w:rsidDel="00FD3DBA">
              <w:rPr>
                <w:rStyle w:val="Hyperlink"/>
                <w:lang w:val="en-US"/>
                <w:rPrChange w:id="238" w:author="VP03" w:date="2017-09-11T08:39:00Z">
                  <w:rPr>
                    <w:rStyle w:val="Hyperlink"/>
                    <w:lang w:val="en-US"/>
                  </w:rPr>
                </w:rPrChange>
              </w:rPr>
              <w:delText>IoT</w:delText>
            </w:r>
            <w:r w:rsidDel="00FD3DBA">
              <w:rPr>
                <w:webHidden/>
              </w:rPr>
              <w:tab/>
              <w:delText>38</w:delText>
            </w:r>
          </w:del>
        </w:p>
        <w:p w:rsidR="009124EB" w:rsidDel="00FD3DBA" w:rsidRDefault="009124EB">
          <w:pPr>
            <w:pStyle w:val="TOC2"/>
            <w:rPr>
              <w:del w:id="239" w:author="VP03" w:date="2017-09-11T08:39:00Z"/>
              <w:rFonts w:asciiTheme="minorHAnsi" w:eastAsiaTheme="minorEastAsia" w:hAnsiTheme="minorHAnsi" w:cstheme="minorBidi"/>
              <w:sz w:val="22"/>
              <w:szCs w:val="22"/>
              <w:lang w:val="en-US"/>
            </w:rPr>
          </w:pPr>
          <w:del w:id="240" w:author="VP03" w:date="2017-09-11T08:39:00Z">
            <w:r w:rsidRPr="00FD3DBA" w:rsidDel="00FD3DBA">
              <w:rPr>
                <w:rStyle w:val="Hyperlink"/>
                <w:rPrChange w:id="241" w:author="VP03" w:date="2017-09-11T08:39:00Z">
                  <w:rPr>
                    <w:rStyle w:val="Hyperlink"/>
                  </w:rPr>
                </w:rPrChange>
              </w:rPr>
              <w:delText xml:space="preserve">4.3 Общие вопросы гармонизации использования полос радиочастот для сетей </w:delText>
            </w:r>
            <w:r w:rsidRPr="00FD3DBA" w:rsidDel="00FD3DBA">
              <w:rPr>
                <w:rStyle w:val="Hyperlink"/>
                <w:lang w:val="en-US"/>
                <w:rPrChange w:id="242" w:author="VP03" w:date="2017-09-11T08:39:00Z">
                  <w:rPr>
                    <w:rStyle w:val="Hyperlink"/>
                    <w:lang w:val="en-US"/>
                  </w:rPr>
                </w:rPrChange>
              </w:rPr>
              <w:delText>IoT</w:delText>
            </w:r>
            <w:r w:rsidDel="00FD3DBA">
              <w:rPr>
                <w:webHidden/>
              </w:rPr>
              <w:tab/>
              <w:delText>39</w:delText>
            </w:r>
          </w:del>
        </w:p>
        <w:p w:rsidR="009124EB" w:rsidDel="00FD3DBA" w:rsidRDefault="009124EB">
          <w:pPr>
            <w:pStyle w:val="TOC1"/>
            <w:rPr>
              <w:del w:id="243" w:author="VP03" w:date="2017-09-11T08:39:00Z"/>
              <w:rFonts w:asciiTheme="minorHAnsi" w:eastAsiaTheme="minorEastAsia" w:hAnsiTheme="minorHAnsi" w:cstheme="minorBidi"/>
              <w:b w:val="0"/>
              <w:caps w:val="0"/>
              <w:sz w:val="22"/>
              <w:szCs w:val="22"/>
              <w:lang w:val="en-US"/>
            </w:rPr>
          </w:pPr>
          <w:del w:id="244" w:author="VP03" w:date="2017-09-11T08:39:00Z">
            <w:r w:rsidRPr="00FD3DBA" w:rsidDel="00FD3DBA">
              <w:rPr>
                <w:rStyle w:val="Hyperlink"/>
                <w:rPrChange w:id="245" w:author="VP03" w:date="2017-09-11T08:39:00Z">
                  <w:rPr>
                    <w:rStyle w:val="Hyperlink"/>
                  </w:rPr>
                </w:rPrChange>
              </w:rPr>
              <w:delText>5 ЗАКЛЮЧЕНИЕ</w:delText>
            </w:r>
            <w:r w:rsidDel="00FD3DBA">
              <w:rPr>
                <w:webHidden/>
              </w:rPr>
              <w:tab/>
              <w:delText>41</w:delText>
            </w:r>
          </w:del>
        </w:p>
        <w:p w:rsidR="009124EB" w:rsidRDefault="009124EB">
          <w:pPr>
            <w:rPr>
              <w:ins w:id="246" w:author="VP03" w:date="2017-09-11T07:01:00Z"/>
            </w:rPr>
          </w:pPr>
          <w:ins w:id="247" w:author="VP03" w:date="2017-09-11T07:01:00Z">
            <w:r>
              <w:rPr>
                <w:b/>
                <w:bCs/>
                <w:noProof/>
              </w:rPr>
              <w:fldChar w:fldCharType="end"/>
            </w:r>
          </w:ins>
        </w:p>
        <w:customXmlInsRangeStart w:id="248" w:author="VP03" w:date="2017-09-11T07:01:00Z"/>
      </w:sdtContent>
    </w:sdt>
    <w:customXmlInsRangeEnd w:id="248"/>
    <w:p w:rsidR="00BF1BAC" w:rsidRDefault="00BF1BAC" w:rsidP="00BF1BAC">
      <w:pPr>
        <w:spacing w:after="160" w:line="259" w:lineRule="auto"/>
        <w:jc w:val="left"/>
        <w:rPr>
          <w:b/>
        </w:rPr>
      </w:pPr>
      <w:r>
        <w:rPr>
          <w:b/>
        </w:rPr>
        <w:br w:type="page"/>
      </w:r>
    </w:p>
    <w:p w:rsidR="00BF1BAC" w:rsidRPr="00CF3888" w:rsidRDefault="00BF1BAC" w:rsidP="00BF1BAC">
      <w:pPr>
        <w:pStyle w:val="Heading1"/>
      </w:pPr>
      <w:bookmarkStart w:id="249" w:name="_Toc444021991"/>
      <w:bookmarkStart w:id="250" w:name="_Toc492882480"/>
      <w:r w:rsidRPr="00CF3888">
        <w:lastRenderedPageBreak/>
        <w:t>1 ВВЕДЕНИЕ</w:t>
      </w:r>
      <w:bookmarkEnd w:id="0"/>
      <w:bookmarkEnd w:id="249"/>
      <w:bookmarkEnd w:id="250"/>
    </w:p>
    <w:p w:rsidR="00BF1BAC" w:rsidRPr="00A10DFD" w:rsidRDefault="00BF1BAC" w:rsidP="00BF1BAC">
      <w:pPr>
        <w:pStyle w:val="Heading2"/>
      </w:pPr>
      <w:bookmarkStart w:id="251" w:name="_Toc492882481"/>
      <w:r>
        <w:t xml:space="preserve">1.1 Общие сведения и описание </w:t>
      </w:r>
      <w:r>
        <w:rPr>
          <w:lang w:val="en-US"/>
        </w:rPr>
        <w:t>IoT</w:t>
      </w:r>
      <w:bookmarkEnd w:id="251"/>
    </w:p>
    <w:p w:rsidR="00BF1BAC" w:rsidRPr="00524B30" w:rsidRDefault="00BF1BAC" w:rsidP="00BF1BAC">
      <w:pPr>
        <w:ind w:firstLine="709"/>
        <w:rPr>
          <w:rFonts w:eastAsia="Calibri"/>
        </w:rPr>
      </w:pPr>
      <w:r>
        <w:rPr>
          <w:rFonts w:eastAsia="Calibri"/>
        </w:rPr>
        <w:t>В последние годы в области ИКТ образовалось новое направление развития технологий, получившие название</w:t>
      </w:r>
      <w:r w:rsidRPr="00071DFC">
        <w:rPr>
          <w:rFonts w:eastAsia="Calibri"/>
        </w:rPr>
        <w:t xml:space="preserve"> </w:t>
      </w:r>
      <w:r>
        <w:rPr>
          <w:rFonts w:eastAsia="Calibri"/>
        </w:rPr>
        <w:t xml:space="preserve">Интернета Вещей или </w:t>
      </w:r>
      <w:r>
        <w:rPr>
          <w:rFonts w:eastAsia="Calibri"/>
          <w:lang w:val="en-US"/>
        </w:rPr>
        <w:t>IoT</w:t>
      </w:r>
      <w:r w:rsidRPr="00524B30">
        <w:rPr>
          <w:rFonts w:eastAsia="Calibri"/>
        </w:rPr>
        <w:t xml:space="preserve"> </w:t>
      </w:r>
      <w:r>
        <w:rPr>
          <w:rFonts w:eastAsia="Calibri"/>
        </w:rPr>
        <w:t>(</w:t>
      </w:r>
      <w:r>
        <w:rPr>
          <w:rFonts w:eastAsia="Calibri"/>
          <w:lang w:val="en-US"/>
        </w:rPr>
        <w:t>Internet</w:t>
      </w:r>
      <w:r w:rsidRPr="00524B30">
        <w:rPr>
          <w:rFonts w:eastAsia="Calibri"/>
        </w:rPr>
        <w:t xml:space="preserve"> </w:t>
      </w:r>
      <w:r>
        <w:rPr>
          <w:rFonts w:eastAsia="Calibri"/>
          <w:lang w:val="en-US"/>
        </w:rPr>
        <w:t>of</w:t>
      </w:r>
      <w:r w:rsidRPr="00524B30">
        <w:rPr>
          <w:rFonts w:eastAsia="Calibri"/>
        </w:rPr>
        <w:t xml:space="preserve"> </w:t>
      </w:r>
      <w:r>
        <w:rPr>
          <w:rFonts w:eastAsia="Calibri"/>
          <w:lang w:val="en-US"/>
        </w:rPr>
        <w:t>Thimgs</w:t>
      </w:r>
      <w:r w:rsidRPr="00524B30">
        <w:rPr>
          <w:rFonts w:eastAsia="Calibri"/>
        </w:rPr>
        <w:t>)</w:t>
      </w:r>
      <w:r>
        <w:rPr>
          <w:rFonts w:eastAsia="Calibri"/>
        </w:rPr>
        <w:t xml:space="preserve">. </w:t>
      </w:r>
      <w:r w:rsidRPr="00524B30">
        <w:rPr>
          <w:rFonts w:eastAsia="Calibri"/>
        </w:rPr>
        <w:t xml:space="preserve">Рекомендация МСЭ-Т Y.2060 </w:t>
      </w:r>
      <w:r>
        <w:rPr>
          <w:rFonts w:eastAsia="Calibri"/>
        </w:rPr>
        <w:t>«</w:t>
      </w:r>
      <w:r w:rsidRPr="00053C0F">
        <w:rPr>
          <w:rFonts w:eastAsia="Calibri"/>
        </w:rPr>
        <w:t>Обзор интернета вещей</w:t>
      </w:r>
      <w:r>
        <w:rPr>
          <w:rFonts w:eastAsia="Calibri"/>
        </w:rPr>
        <w:t xml:space="preserve">» </w:t>
      </w:r>
      <w:r w:rsidRPr="00524B30">
        <w:rPr>
          <w:rFonts w:eastAsia="Calibri"/>
        </w:rPr>
        <w:t xml:space="preserve">(06/2012) определяет «интернет вещей» (Internet of things (IoT)) следующим образом: </w:t>
      </w:r>
    </w:p>
    <w:p w:rsidR="00BF1BAC" w:rsidRPr="00524B30" w:rsidRDefault="00BF1BAC" w:rsidP="00BF1BAC">
      <w:pPr>
        <w:ind w:firstLine="709"/>
        <w:rPr>
          <w:rFonts w:eastAsia="Calibri"/>
        </w:rPr>
      </w:pPr>
      <w:r w:rsidRPr="00524B30">
        <w:rPr>
          <w:rFonts w:eastAsia="Calibri"/>
        </w:rPr>
        <w:t xml:space="preserve">«Глобальная инфраструктура для информационного общества, которая обеспечивает возможность предоставления более сложных услуг путем соединения друг с другом (физических и виртуальных) вещей на основе существующих и развивающихся функционально совместимых информационно-коммуникационных технологий. </w:t>
      </w:r>
    </w:p>
    <w:p w:rsidR="00BF1BAC" w:rsidRPr="00524B30" w:rsidRDefault="00BF1BAC" w:rsidP="00BF1BAC">
      <w:pPr>
        <w:ind w:firstLine="709"/>
        <w:rPr>
          <w:rFonts w:eastAsia="Calibri"/>
        </w:rPr>
      </w:pPr>
      <w:r w:rsidRPr="00524B30">
        <w:rPr>
          <w:rFonts w:eastAsia="Calibri"/>
        </w:rPr>
        <w:t>Благодаря задействованию возможностей идентификации, сбора, обработки и передачи данных, в интернете вещей обеспечивается наиболее эффективное использование вещей для предоставления услуг для всех типов приложений при одновременном выполнении требований безопасности и неприкосновенности частной жизни.</w:t>
      </w:r>
    </w:p>
    <w:p w:rsidR="00BF1BAC" w:rsidRPr="00524B30" w:rsidRDefault="00BF1BAC" w:rsidP="00BF1BAC">
      <w:pPr>
        <w:ind w:firstLine="709"/>
        <w:rPr>
          <w:rFonts w:eastAsia="Calibri"/>
        </w:rPr>
      </w:pPr>
      <w:r w:rsidRPr="00524B30">
        <w:rPr>
          <w:rFonts w:eastAsia="Calibri"/>
        </w:rPr>
        <w:t>В широком смысле интернет вещей можно воспринимать как концепцию, имеющую технологические и социальные последствия».</w:t>
      </w:r>
    </w:p>
    <w:p w:rsidR="00BF1BAC" w:rsidRDefault="00BF1BAC" w:rsidP="00BF1BAC">
      <w:pPr>
        <w:ind w:firstLine="709"/>
        <w:rPr>
          <w:rFonts w:eastAsia="Calibri"/>
        </w:rPr>
      </w:pPr>
      <w:r w:rsidRPr="00524B30">
        <w:rPr>
          <w:rFonts w:eastAsia="Calibri"/>
        </w:rPr>
        <w:t>С появлением и ростом количества подключенных к сети устройств, внедрением облачных сервисов и бизнес-приложений стало возможным объединять в единую коммуникационную сеть оборудование, информационные системы и системы управления.</w:t>
      </w:r>
      <w:r>
        <w:rPr>
          <w:rFonts w:eastAsia="Calibri"/>
        </w:rPr>
        <w:t xml:space="preserve"> Вн</w:t>
      </w:r>
      <w:r w:rsidRPr="00524B30">
        <w:rPr>
          <w:rFonts w:eastAsia="Calibri"/>
        </w:rPr>
        <w:t xml:space="preserve">едрение сетевого взаимодействия между машинами, оборудованием, зданиями и информационными системами, возможность осуществлять мониторинг и анализ окружающей среды, процесса производства и собственного состояния в режиме реального времени, передача функции управления и принятия решений интеллектуальным системам приводят к </w:t>
      </w:r>
      <w:r>
        <w:rPr>
          <w:rFonts w:eastAsia="Calibri"/>
        </w:rPr>
        <w:t>новым возможностям</w:t>
      </w:r>
      <w:r w:rsidRPr="00524B30">
        <w:rPr>
          <w:rFonts w:eastAsia="Calibri"/>
        </w:rPr>
        <w:t xml:space="preserve"> технологического развития</w:t>
      </w:r>
      <w:r>
        <w:rPr>
          <w:rFonts w:eastAsia="Calibri"/>
        </w:rPr>
        <w:t xml:space="preserve">, выходящего далеко за пределы отрасли ИКТ. </w:t>
      </w:r>
    </w:p>
    <w:p w:rsidR="00BF1BAC" w:rsidRPr="00053C0F" w:rsidRDefault="00BF1BAC" w:rsidP="00BF1BAC">
      <w:pPr>
        <w:ind w:firstLine="709"/>
        <w:rPr>
          <w:rFonts w:eastAsia="Calibri"/>
        </w:rPr>
      </w:pPr>
      <w:r>
        <w:rPr>
          <w:rFonts w:eastAsia="Calibri"/>
        </w:rPr>
        <w:t xml:space="preserve">Существуют различные виды интерпретация архитектуры </w:t>
      </w:r>
      <w:r>
        <w:rPr>
          <w:rFonts w:eastAsia="Calibri"/>
          <w:lang w:val="en-US"/>
        </w:rPr>
        <w:t>IoT</w:t>
      </w:r>
      <w:r>
        <w:rPr>
          <w:rFonts w:eastAsia="Calibri"/>
        </w:rPr>
        <w:t xml:space="preserve">. Так, </w:t>
      </w:r>
      <w:r w:rsidRPr="00524B30">
        <w:rPr>
          <w:rFonts w:eastAsia="Calibri"/>
        </w:rPr>
        <w:t xml:space="preserve">Рекомендация МСЭ-Т Y.2060 </w:t>
      </w:r>
      <w:r>
        <w:rPr>
          <w:rFonts w:eastAsia="Calibri"/>
        </w:rPr>
        <w:t xml:space="preserve">предлагает </w:t>
      </w:r>
      <w:del w:id="252" w:author="VP03" w:date="2017-09-10T18:40:00Z">
        <w:r w:rsidDel="00E566FC">
          <w:rPr>
            <w:rFonts w:eastAsia="Calibri"/>
          </w:rPr>
          <w:delText>четырх</w:delText>
        </w:r>
      </w:del>
      <w:ins w:id="253" w:author="VP03" w:date="2017-09-10T18:40:00Z">
        <w:r w:rsidR="00E566FC">
          <w:rPr>
            <w:rFonts w:eastAsia="Calibri"/>
          </w:rPr>
          <w:t>четырех</w:t>
        </w:r>
      </w:ins>
      <w:r>
        <w:rPr>
          <w:rFonts w:eastAsia="Calibri"/>
        </w:rPr>
        <w:t xml:space="preserve"> уровневую модель </w:t>
      </w:r>
      <w:r>
        <w:rPr>
          <w:rFonts w:eastAsia="Calibri"/>
          <w:lang w:val="en-US"/>
        </w:rPr>
        <w:t>IoT</w:t>
      </w:r>
      <w:r w:rsidRPr="00053C0F">
        <w:rPr>
          <w:rFonts w:eastAsia="Calibri"/>
        </w:rPr>
        <w:t xml:space="preserve"> </w:t>
      </w:r>
      <w:r>
        <w:rPr>
          <w:rFonts w:eastAsia="Calibri"/>
        </w:rPr>
        <w:t>показанную на рис.1.1. Из нее очевидно, что роль телекоммуникационной составляющей и радиочастотного спектра сосредоточен на уровне сети.</w:t>
      </w:r>
    </w:p>
    <w:p w:rsidR="00BF1BAC" w:rsidRDefault="00BF1BAC" w:rsidP="00BF1BAC">
      <w:pPr>
        <w:rPr>
          <w:rFonts w:eastAsia="Calibri"/>
        </w:rPr>
      </w:pPr>
      <w:r>
        <w:rPr>
          <w:noProof/>
          <w:lang w:val="en-US"/>
        </w:rPr>
        <w:drawing>
          <wp:inline distT="0" distB="0" distL="0" distR="0" wp14:anchorId="477F12DF" wp14:editId="7103DCDC">
            <wp:extent cx="6084570" cy="37585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4570" cy="3758565"/>
                    </a:xfrm>
                    <a:prstGeom prst="rect">
                      <a:avLst/>
                    </a:prstGeom>
                  </pic:spPr>
                </pic:pic>
              </a:graphicData>
            </a:graphic>
          </wp:inline>
        </w:drawing>
      </w:r>
    </w:p>
    <w:p w:rsidR="00BF1BAC" w:rsidRDefault="00BF1BAC" w:rsidP="00BF1BAC">
      <w:pPr>
        <w:rPr>
          <w:rFonts w:eastAsia="Calibri"/>
        </w:rPr>
      </w:pPr>
    </w:p>
    <w:p w:rsidR="00BF1BAC" w:rsidRDefault="00BF1BAC" w:rsidP="00BF1BAC">
      <w:pPr>
        <w:rPr>
          <w:rFonts w:eastAsia="Calibri"/>
        </w:rPr>
      </w:pPr>
      <w:r>
        <w:rPr>
          <w:rFonts w:eastAsia="Calibri"/>
        </w:rPr>
        <w:t xml:space="preserve">Рисунок 1.1 – Архитектура Интернета вещей согласно </w:t>
      </w:r>
      <w:r w:rsidRPr="00524B30">
        <w:rPr>
          <w:rFonts w:eastAsia="Calibri"/>
        </w:rPr>
        <w:t>Рекомендаци</w:t>
      </w:r>
      <w:r>
        <w:rPr>
          <w:rFonts w:eastAsia="Calibri"/>
        </w:rPr>
        <w:t>и</w:t>
      </w:r>
      <w:r w:rsidRPr="00524B30">
        <w:rPr>
          <w:rFonts w:eastAsia="Calibri"/>
        </w:rPr>
        <w:t xml:space="preserve"> МСЭ-Т Y.2060</w:t>
      </w:r>
    </w:p>
    <w:p w:rsidR="00BF1BAC" w:rsidRDefault="00BF1BAC" w:rsidP="00BF1BAC">
      <w:pPr>
        <w:rPr>
          <w:rFonts w:eastAsia="Calibri"/>
        </w:rPr>
      </w:pPr>
    </w:p>
    <w:p w:rsidR="00224459" w:rsidRPr="0048479C" w:rsidRDefault="00BF1BAC">
      <w:pPr>
        <w:ind w:firstLine="708"/>
        <w:rPr>
          <w:ins w:id="254" w:author="VP03" w:date="2017-09-10T11:19:00Z"/>
          <w:i/>
          <w:iCs/>
        </w:rPr>
        <w:pPrChange w:id="255" w:author="VP03" w:date="2017-09-10T11:22:00Z">
          <w:pPr>
            <w:spacing w:line="360" w:lineRule="auto"/>
            <w:ind w:firstLine="708"/>
          </w:pPr>
        </w:pPrChange>
      </w:pPr>
      <w:r>
        <w:rPr>
          <w:rFonts w:eastAsia="Calibri"/>
        </w:rPr>
        <w:lastRenderedPageBreak/>
        <w:t xml:space="preserve"> </w:t>
      </w:r>
      <w:ins w:id="256" w:author="VP03" w:date="2017-09-10T11:19:00Z">
        <w:r w:rsidR="00224459">
          <w:t>В модели</w:t>
        </w:r>
        <w:r w:rsidR="00224459" w:rsidRPr="00B60D56">
          <w:t xml:space="preserve"> </w:t>
        </w:r>
        <w:r w:rsidR="00224459">
          <w:rPr>
            <w:lang w:val="en-US"/>
          </w:rPr>
          <w:t>IoT</w:t>
        </w:r>
        <w:r w:rsidR="00224459" w:rsidRPr="00B60D56">
          <w:t xml:space="preserve"> </w:t>
        </w:r>
        <w:r w:rsidR="00224459">
          <w:t xml:space="preserve">в интерпретации МСЭ-Т уровень устройства состоит как из самих конечных устройств, так и из промежуточных шлюзов. При этом устройства могут быть </w:t>
        </w:r>
        <w:r w:rsidR="00224459" w:rsidRPr="0048479C">
          <w:t xml:space="preserve">способны собирать и </w:t>
        </w:r>
        <w:r w:rsidR="00224459">
          <w:t xml:space="preserve">получать </w:t>
        </w:r>
        <w:r w:rsidR="00224459" w:rsidRPr="0048479C">
          <w:t xml:space="preserve">информацию непосредственно </w:t>
        </w:r>
        <w:r w:rsidR="00224459">
          <w:t>из</w:t>
        </w:r>
        <w:r w:rsidR="00224459" w:rsidRPr="0048479C">
          <w:t xml:space="preserve"> сет</w:t>
        </w:r>
        <w:r w:rsidR="00224459">
          <w:t>и</w:t>
        </w:r>
        <w:r w:rsidR="00224459" w:rsidRPr="0048479C">
          <w:t xml:space="preserve"> связи</w:t>
        </w:r>
        <w:r w:rsidR="00224459">
          <w:t xml:space="preserve">, а также непрямым </w:t>
        </w:r>
        <w:r w:rsidR="00224459" w:rsidRPr="0048479C">
          <w:t xml:space="preserve">образом, т. е. с помощью возможностей шлюза. </w:t>
        </w:r>
        <w:r w:rsidR="00224459">
          <w:t xml:space="preserve">В качестве шлюза выступают точки доступа, соединенные с оконечными устройствами с использованием различных проводных и беспроводных технологий (таких как шина локальной сети контроллеров (CAN), ZigBee, Bluetooth, Wi-Fi и д.р.). При этом шлюзы подключаются к уровню сети с использованием таких технологий как коммутируемая телефонная сеть общего пользования, сети сотовой связи, Ethernet, линии DSL и т.д. Необходимость шлюза отмечена при наличии разнородных устройств или при осуществлении конвертации протоколов передачи, например из </w:t>
        </w:r>
        <w:r w:rsidR="00224459">
          <w:rPr>
            <w:lang w:val="en-US"/>
          </w:rPr>
          <w:t>ZigBee</w:t>
        </w:r>
        <w:r w:rsidR="00224459" w:rsidRPr="0048479C">
          <w:t xml:space="preserve"> </w:t>
        </w:r>
        <w:r w:rsidR="00224459">
          <w:t>в</w:t>
        </w:r>
        <w:r w:rsidR="00224459" w:rsidRPr="0048479C">
          <w:t xml:space="preserve"> </w:t>
        </w:r>
        <w:r w:rsidR="00224459">
          <w:rPr>
            <w:lang w:val="en-US"/>
          </w:rPr>
          <w:t>LTE</w:t>
        </w:r>
        <w:r w:rsidR="00224459" w:rsidRPr="0048479C">
          <w:t>).</w:t>
        </w:r>
        <w:r w:rsidR="00224459">
          <w:t xml:space="preserve"> </w:t>
        </w:r>
      </w:ins>
    </w:p>
    <w:p w:rsidR="00224459" w:rsidRPr="0048479C" w:rsidRDefault="00224459">
      <w:pPr>
        <w:ind w:firstLine="708"/>
        <w:rPr>
          <w:ins w:id="257" w:author="VP03" w:date="2017-09-10T11:19:00Z"/>
        </w:rPr>
        <w:pPrChange w:id="258" w:author="VP03" w:date="2017-09-10T11:22:00Z">
          <w:pPr>
            <w:spacing w:line="360" w:lineRule="auto"/>
            <w:ind w:firstLine="708"/>
          </w:pPr>
        </w:pPrChange>
      </w:pPr>
      <w:ins w:id="259" w:author="VP03" w:date="2017-09-10T11:19:00Z">
        <w:r w:rsidRPr="00B60D56">
          <w:rPr>
            <w:i/>
            <w:iCs/>
          </w:rPr>
          <w:t>Уровень сети</w:t>
        </w:r>
        <w:r w:rsidRPr="00B60D56">
          <w:t xml:space="preserve"> выполняет две базовых </w:t>
        </w:r>
        <w:r>
          <w:t xml:space="preserve">задачи: </w:t>
        </w:r>
        <w:r w:rsidRPr="0048479C">
          <w:t>организаци</w:t>
        </w:r>
        <w:r>
          <w:t>ю</w:t>
        </w:r>
        <w:r w:rsidRPr="0048479C">
          <w:t xml:space="preserve"> сетей</w:t>
        </w:r>
        <w:r>
          <w:t xml:space="preserve"> и транспортировку информации. В рамках организации сети </w:t>
        </w:r>
        <w:r w:rsidRPr="0048479C">
          <w:t>предоставля</w:t>
        </w:r>
        <w:r>
          <w:t>ю</w:t>
        </w:r>
        <w:r w:rsidRPr="0048479C">
          <w:t>т</w:t>
        </w:r>
        <w:r>
          <w:t>ся</w:t>
        </w:r>
        <w:r w:rsidRPr="0048479C">
          <w:t xml:space="preserve"> соответствующие функции управления</w:t>
        </w:r>
        <w:r>
          <w:t xml:space="preserve"> </w:t>
        </w:r>
        <w:r w:rsidRPr="0048479C">
          <w:t>сетевыми соединениями, такие как функции управления доступом и ресурсом</w:t>
        </w:r>
        <w:r>
          <w:t xml:space="preserve"> </w:t>
        </w:r>
        <w:r w:rsidRPr="0048479C">
          <w:t>транспортирования, управление мобильностью или аутентификация, авторизация и учет.</w:t>
        </w:r>
        <w:r>
          <w:t xml:space="preserve"> Транспортировка информации заключается в установлении самих </w:t>
        </w:r>
        <w:r w:rsidRPr="0048479C">
          <w:t>соединений для</w:t>
        </w:r>
        <w:r>
          <w:t xml:space="preserve"> </w:t>
        </w:r>
        <w:r w:rsidRPr="0048479C">
          <w:t xml:space="preserve">транспортировки информации в виде данных, относящихся к услугам и приложениям </w:t>
        </w:r>
        <w:r w:rsidRPr="0048479C">
          <w:rPr>
            <w:lang w:val="en-US"/>
          </w:rPr>
          <w:t>IoT</w:t>
        </w:r>
        <w:r w:rsidRPr="0048479C">
          <w:t>,</w:t>
        </w:r>
        <w:r>
          <w:t xml:space="preserve"> </w:t>
        </w:r>
        <w:r w:rsidRPr="0048479C">
          <w:t xml:space="preserve">а также транспортировки информации контроля и управления, относящейся к </w:t>
        </w:r>
        <w:r w:rsidRPr="0048479C">
          <w:rPr>
            <w:lang w:val="en-US"/>
          </w:rPr>
          <w:t>IoT</w:t>
        </w:r>
        <w:r w:rsidRPr="0048479C">
          <w:t>.</w:t>
        </w:r>
      </w:ins>
    </w:p>
    <w:p w:rsidR="00224459" w:rsidRPr="00B60D56" w:rsidRDefault="00224459">
      <w:pPr>
        <w:ind w:firstLine="708"/>
        <w:rPr>
          <w:ins w:id="260" w:author="VP03" w:date="2017-09-10T11:19:00Z"/>
        </w:rPr>
        <w:pPrChange w:id="261" w:author="VP03" w:date="2017-09-10T11:22:00Z">
          <w:pPr>
            <w:spacing w:line="360" w:lineRule="auto"/>
            <w:ind w:firstLine="708"/>
          </w:pPr>
        </w:pPrChange>
      </w:pPr>
      <w:ins w:id="262" w:author="VP03" w:date="2017-09-10T11:19:00Z">
        <w:r w:rsidRPr="00B60D56">
          <w:rPr>
            <w:i/>
            <w:iCs/>
          </w:rPr>
          <w:t>Уровень поддержки услуг и поддержки приложений</w:t>
        </w:r>
        <w:r w:rsidRPr="00B60D56">
          <w:t xml:space="preserve"> предоставляет возможности, которые используются приложениями. Многие разнообразные приложения могут использовать общие возможности поддержки. К примерам относятся общая обработка данных и управление БД. Специализированные возможности поддержки — это конкретные возможности, которые предназначены для удовлетворения потребностей конкретного подмножества приложений IoT.</w:t>
        </w:r>
      </w:ins>
    </w:p>
    <w:p w:rsidR="00224459" w:rsidRPr="00B60D56" w:rsidRDefault="00224459">
      <w:pPr>
        <w:ind w:firstLine="708"/>
        <w:rPr>
          <w:ins w:id="263" w:author="VP03" w:date="2017-09-10T11:19:00Z"/>
        </w:rPr>
        <w:pPrChange w:id="264" w:author="VP03" w:date="2017-09-10T11:22:00Z">
          <w:pPr>
            <w:spacing w:line="360" w:lineRule="auto"/>
            <w:ind w:firstLine="708"/>
          </w:pPr>
        </w:pPrChange>
      </w:pPr>
      <w:ins w:id="265" w:author="VP03" w:date="2017-09-10T11:19:00Z">
        <w:r w:rsidRPr="00B60D56">
          <w:rPr>
            <w:i/>
            <w:iCs/>
          </w:rPr>
          <w:t>Уровень приложения</w:t>
        </w:r>
        <w:r w:rsidRPr="00B60D56">
          <w:t xml:space="preserve"> состоит из всех приложений, взаимодействующих с IoT-устройствами.</w:t>
        </w:r>
      </w:ins>
    </w:p>
    <w:p w:rsidR="00224459" w:rsidRPr="00B60D56" w:rsidRDefault="00224459">
      <w:pPr>
        <w:ind w:firstLine="708"/>
        <w:rPr>
          <w:ins w:id="266" w:author="VP03" w:date="2017-09-10T11:19:00Z"/>
        </w:rPr>
        <w:pPrChange w:id="267" w:author="VP03" w:date="2017-09-10T11:22:00Z">
          <w:pPr>
            <w:spacing w:line="360" w:lineRule="auto"/>
            <w:ind w:firstLine="708"/>
          </w:pPr>
        </w:pPrChange>
      </w:pPr>
      <w:ins w:id="268" w:author="VP03" w:date="2017-09-10T11:19:00Z">
        <w:r w:rsidRPr="00B60D56">
          <w:rPr>
            <w:i/>
            <w:iCs/>
          </w:rPr>
          <w:t>Уровень возможностей управления</w:t>
        </w:r>
        <w:r w:rsidRPr="00B60D56">
          <w:t xml:space="preserve"> охватывает традиционные функции управления сетью, т.е. управление неисправностями, управление конфигурацией, управление учетом, управление показателями работы и управление безопасностью.</w:t>
        </w:r>
        <w:r w:rsidRPr="00B60D56">
          <w:br/>
          <w:t>В Рекомендации Y.2060 в качестве примеров общих возможностей управления перечислены:</w:t>
        </w:r>
      </w:ins>
    </w:p>
    <w:p w:rsidR="00224459" w:rsidRPr="00457572" w:rsidRDefault="00224459">
      <w:pPr>
        <w:numPr>
          <w:ilvl w:val="0"/>
          <w:numId w:val="25"/>
        </w:numPr>
        <w:rPr>
          <w:ins w:id="269" w:author="VP03" w:date="2017-09-10T11:19:00Z"/>
        </w:rPr>
        <w:pPrChange w:id="270" w:author="VP03" w:date="2017-09-10T11:22:00Z">
          <w:pPr>
            <w:numPr>
              <w:numId w:val="25"/>
            </w:numPr>
            <w:tabs>
              <w:tab w:val="num" w:pos="720"/>
            </w:tabs>
            <w:spacing w:line="360" w:lineRule="auto"/>
            <w:ind w:left="720" w:hanging="360"/>
          </w:pPr>
        </w:pPrChange>
      </w:pPr>
      <w:ins w:id="271" w:author="VP03" w:date="2017-09-10T11:19:00Z">
        <w:r w:rsidRPr="00457572">
          <w:rPr>
            <w:iCs/>
          </w:rPr>
          <w:t xml:space="preserve">управление устройствами: </w:t>
        </w:r>
        <w:r w:rsidRPr="00457572">
          <w:t>примеры включают обнаружение устройств, аутентификацию, дистанционную активацию и деактивацию устройств, конфигурацию, диагностику, обновление прошивки и/или ПО, управление рабочим статусом устройства;</w:t>
        </w:r>
      </w:ins>
    </w:p>
    <w:p w:rsidR="00224459" w:rsidRPr="00457572" w:rsidRDefault="00224459">
      <w:pPr>
        <w:numPr>
          <w:ilvl w:val="0"/>
          <w:numId w:val="25"/>
        </w:numPr>
        <w:rPr>
          <w:ins w:id="272" w:author="VP03" w:date="2017-09-10T11:19:00Z"/>
        </w:rPr>
        <w:pPrChange w:id="273" w:author="VP03" w:date="2017-09-10T11:22:00Z">
          <w:pPr>
            <w:numPr>
              <w:numId w:val="25"/>
            </w:numPr>
            <w:tabs>
              <w:tab w:val="num" w:pos="720"/>
            </w:tabs>
            <w:spacing w:line="360" w:lineRule="auto"/>
            <w:ind w:left="720" w:hanging="360"/>
          </w:pPr>
        </w:pPrChange>
      </w:pPr>
      <w:ins w:id="274" w:author="VP03" w:date="2017-09-10T11:19:00Z">
        <w:r w:rsidRPr="00457572">
          <w:rPr>
            <w:iCs/>
          </w:rPr>
          <w:t xml:space="preserve">управление топологией локальной сети: </w:t>
        </w:r>
        <w:r w:rsidRPr="00457572">
          <w:t>примером является управление конфигурацией сети;</w:t>
        </w:r>
      </w:ins>
    </w:p>
    <w:p w:rsidR="00224459" w:rsidRPr="00457572" w:rsidRDefault="00224459">
      <w:pPr>
        <w:numPr>
          <w:ilvl w:val="0"/>
          <w:numId w:val="25"/>
        </w:numPr>
        <w:rPr>
          <w:ins w:id="275" w:author="VP03" w:date="2017-09-10T11:19:00Z"/>
        </w:rPr>
        <w:pPrChange w:id="276" w:author="VP03" w:date="2017-09-10T11:22:00Z">
          <w:pPr>
            <w:numPr>
              <w:numId w:val="25"/>
            </w:numPr>
            <w:tabs>
              <w:tab w:val="num" w:pos="720"/>
            </w:tabs>
            <w:spacing w:line="360" w:lineRule="auto"/>
            <w:ind w:left="720" w:hanging="360"/>
          </w:pPr>
        </w:pPrChange>
      </w:pPr>
      <w:ins w:id="277" w:author="VP03" w:date="2017-09-10T11:19:00Z">
        <w:r w:rsidRPr="00457572">
          <w:rPr>
            <w:iCs/>
          </w:rPr>
          <w:t xml:space="preserve">управление трафиком и перегрузками: </w:t>
        </w:r>
        <w:r w:rsidRPr="00457572">
          <w:t>например, обнаружение условий перегруженности сети и реализация резервирования ресурсов для срочных и/или жизненно важных потоков трафика.</w:t>
        </w:r>
      </w:ins>
    </w:p>
    <w:p w:rsidR="00224459" w:rsidRPr="00B60D56" w:rsidRDefault="00224459">
      <w:pPr>
        <w:ind w:firstLine="708"/>
        <w:rPr>
          <w:ins w:id="278" w:author="VP03" w:date="2017-09-10T11:19:00Z"/>
        </w:rPr>
        <w:pPrChange w:id="279" w:author="VP03" w:date="2017-09-10T11:22:00Z">
          <w:pPr>
            <w:spacing w:line="360" w:lineRule="auto"/>
            <w:ind w:firstLine="708"/>
          </w:pPr>
        </w:pPrChange>
      </w:pPr>
      <w:ins w:id="280" w:author="VP03" w:date="2017-09-10T11:19:00Z">
        <w:r w:rsidRPr="00B60D56">
          <w:rPr>
            <w:i/>
            <w:iCs/>
          </w:rPr>
          <w:t>Уровень возможностей обеспечения безопасности</w:t>
        </w:r>
        <w:r w:rsidRPr="00B60D56">
          <w:t xml:space="preserve"> включает общие возможности обеспечения безопасности, которые не зависят от приложений. В Рекомендации Y.2060 примеры общих возможностей обеспечения безопасности включают:</w:t>
        </w:r>
      </w:ins>
    </w:p>
    <w:p w:rsidR="00224459" w:rsidRPr="00457572" w:rsidRDefault="00224459">
      <w:pPr>
        <w:numPr>
          <w:ilvl w:val="0"/>
          <w:numId w:val="26"/>
        </w:numPr>
        <w:rPr>
          <w:ins w:id="281" w:author="VP03" w:date="2017-09-10T11:19:00Z"/>
        </w:rPr>
        <w:pPrChange w:id="282" w:author="VP03" w:date="2017-09-10T11:22:00Z">
          <w:pPr>
            <w:numPr>
              <w:numId w:val="26"/>
            </w:numPr>
            <w:tabs>
              <w:tab w:val="num" w:pos="720"/>
            </w:tabs>
            <w:spacing w:line="360" w:lineRule="auto"/>
            <w:ind w:left="720" w:hanging="360"/>
          </w:pPr>
        </w:pPrChange>
      </w:pPr>
      <w:ins w:id="283" w:author="VP03" w:date="2017-09-10T11:19:00Z">
        <w:r w:rsidRPr="00457572">
          <w:rPr>
            <w:iCs/>
          </w:rPr>
          <w:t xml:space="preserve">на уровне приложения: </w:t>
        </w:r>
        <w:r w:rsidRPr="00457572">
          <w:t>авторизацию, аутентификацию, защиту конфиденциальности и целостности данных приложения, защиту неприкосновенности частной жизни, аудит безопасности и антивирусную защиту;</w:t>
        </w:r>
      </w:ins>
    </w:p>
    <w:p w:rsidR="00224459" w:rsidRPr="00457572" w:rsidRDefault="00224459">
      <w:pPr>
        <w:numPr>
          <w:ilvl w:val="0"/>
          <w:numId w:val="26"/>
        </w:numPr>
        <w:rPr>
          <w:ins w:id="284" w:author="VP03" w:date="2017-09-10T11:19:00Z"/>
        </w:rPr>
        <w:pPrChange w:id="285" w:author="VP03" w:date="2017-09-10T11:22:00Z">
          <w:pPr>
            <w:numPr>
              <w:numId w:val="26"/>
            </w:numPr>
            <w:tabs>
              <w:tab w:val="num" w:pos="720"/>
            </w:tabs>
            <w:spacing w:line="360" w:lineRule="auto"/>
            <w:ind w:left="720" w:hanging="360"/>
          </w:pPr>
        </w:pPrChange>
      </w:pPr>
      <w:ins w:id="286" w:author="VP03" w:date="2017-09-10T11:19:00Z">
        <w:r w:rsidRPr="00457572">
          <w:rPr>
            <w:iCs/>
          </w:rPr>
          <w:t xml:space="preserve">на уровне сети: </w:t>
        </w:r>
        <w:r w:rsidRPr="00457572">
          <w:t>авторизацию, аутентификацию, конфиденциальность данных об использовании и данных сигнализации, а также защиту целостности данных сигнализации;</w:t>
        </w:r>
      </w:ins>
    </w:p>
    <w:p w:rsidR="00224459" w:rsidRPr="00457572" w:rsidRDefault="00224459">
      <w:pPr>
        <w:numPr>
          <w:ilvl w:val="0"/>
          <w:numId w:val="26"/>
        </w:numPr>
        <w:rPr>
          <w:ins w:id="287" w:author="VP03" w:date="2017-09-10T11:19:00Z"/>
        </w:rPr>
        <w:pPrChange w:id="288" w:author="VP03" w:date="2017-09-10T11:22:00Z">
          <w:pPr>
            <w:numPr>
              <w:numId w:val="26"/>
            </w:numPr>
            <w:tabs>
              <w:tab w:val="num" w:pos="720"/>
            </w:tabs>
            <w:spacing w:line="360" w:lineRule="auto"/>
            <w:ind w:left="720" w:hanging="360"/>
          </w:pPr>
        </w:pPrChange>
      </w:pPr>
      <w:ins w:id="289" w:author="VP03" w:date="2017-09-10T11:19:00Z">
        <w:r w:rsidRPr="00457572">
          <w:rPr>
            <w:iCs/>
          </w:rPr>
          <w:t xml:space="preserve">на уровне устройства: </w:t>
        </w:r>
        <w:r w:rsidRPr="00457572">
          <w:t>аутентификацию, авторизацию, проверку целостности устройства, управление доступом, защиту конфиденциальности и целостности данных.</w:t>
        </w:r>
      </w:ins>
    </w:p>
    <w:p w:rsidR="00224459" w:rsidRDefault="00224459" w:rsidP="00BF1BAC">
      <w:pPr>
        <w:ind w:firstLine="709"/>
        <w:rPr>
          <w:ins w:id="290" w:author="VP03" w:date="2017-09-10T11:18:00Z"/>
          <w:rFonts w:eastAsia="Calibri"/>
        </w:rPr>
      </w:pPr>
    </w:p>
    <w:p w:rsidR="00BF1BAC" w:rsidRPr="009F2963" w:rsidRDefault="00BF1BAC" w:rsidP="00BF1BAC">
      <w:pPr>
        <w:ind w:firstLine="709"/>
        <w:rPr>
          <w:rFonts w:eastAsia="Calibri"/>
        </w:rPr>
      </w:pPr>
      <w:r>
        <w:rPr>
          <w:rFonts w:eastAsia="Calibri"/>
        </w:rPr>
        <w:t xml:space="preserve"> Еще одна из наиболее общих интерпретаций архитектуры </w:t>
      </w:r>
      <w:r>
        <w:rPr>
          <w:rFonts w:eastAsia="Calibri"/>
          <w:lang w:val="en-US"/>
        </w:rPr>
        <w:t>IoT</w:t>
      </w:r>
      <w:r>
        <w:rPr>
          <w:rFonts w:eastAsia="Calibri"/>
        </w:rPr>
        <w:t xml:space="preserve"> разработана </w:t>
      </w:r>
      <w:r w:rsidRPr="00053C0F">
        <w:rPr>
          <w:rFonts w:eastAsia="Calibri"/>
        </w:rPr>
        <w:t>IoT</w:t>
      </w:r>
      <w:r w:rsidRPr="009F2963">
        <w:rPr>
          <w:rFonts w:eastAsia="Calibri"/>
        </w:rPr>
        <w:t xml:space="preserve"> </w:t>
      </w:r>
      <w:r w:rsidRPr="00053C0F">
        <w:rPr>
          <w:rFonts w:eastAsia="Calibri"/>
        </w:rPr>
        <w:t>World</w:t>
      </w:r>
      <w:r w:rsidRPr="009F2963">
        <w:rPr>
          <w:rFonts w:eastAsia="Calibri"/>
        </w:rPr>
        <w:t xml:space="preserve"> </w:t>
      </w:r>
      <w:r w:rsidRPr="00053C0F">
        <w:rPr>
          <w:rFonts w:eastAsia="Calibri"/>
        </w:rPr>
        <w:t>Forum</w:t>
      </w:r>
      <w:r w:rsidRPr="00A3614E">
        <w:rPr>
          <w:rFonts w:eastAsia="Calibri"/>
        </w:rPr>
        <w:t xml:space="preserve"> (</w:t>
      </w:r>
      <w:r>
        <w:rPr>
          <w:rFonts w:eastAsia="Calibri"/>
          <w:lang w:val="en-US"/>
        </w:rPr>
        <w:t>IWF</w:t>
      </w:r>
      <w:r w:rsidRPr="00A3614E">
        <w:rPr>
          <w:rFonts w:eastAsia="Calibri"/>
        </w:rPr>
        <w:t>)</w:t>
      </w:r>
      <w:r w:rsidRPr="009F2963">
        <w:rPr>
          <w:rFonts w:eastAsia="Calibri"/>
        </w:rPr>
        <w:t xml:space="preserve"> </w:t>
      </w:r>
      <w:r>
        <w:rPr>
          <w:rFonts w:eastAsia="Calibri"/>
        </w:rPr>
        <w:t>и показана на рисунке 1.</w:t>
      </w:r>
      <w:r w:rsidRPr="00053C0F">
        <w:rPr>
          <w:rFonts w:eastAsia="Calibri"/>
        </w:rPr>
        <w:t>2</w:t>
      </w:r>
      <w:r>
        <w:rPr>
          <w:rFonts w:eastAsia="Calibri"/>
        </w:rPr>
        <w:t xml:space="preserve">. Ключевым в данной архитектуре является разбиение </w:t>
      </w:r>
      <w:r>
        <w:rPr>
          <w:rFonts w:eastAsia="Calibri"/>
        </w:rPr>
        <w:lastRenderedPageBreak/>
        <w:t xml:space="preserve">на </w:t>
      </w:r>
      <w:r w:rsidRPr="00053C0F">
        <w:rPr>
          <w:rFonts w:eastAsia="Calibri"/>
        </w:rPr>
        <w:t>еще большее число обособленных</w:t>
      </w:r>
      <w:r>
        <w:rPr>
          <w:rFonts w:eastAsia="Calibri"/>
        </w:rPr>
        <w:t xml:space="preserve"> уровней, в рамках которых возможно определение обособленных технологий и стандартов, и между которыми требуется формализация взаимодействия. </w:t>
      </w:r>
    </w:p>
    <w:p w:rsidR="00BF1BAC" w:rsidRDefault="00BF1BAC" w:rsidP="00BF1BAC">
      <w:pPr>
        <w:rPr>
          <w:rFonts w:eastAsia="Calibri"/>
        </w:rPr>
      </w:pPr>
      <w:r>
        <w:rPr>
          <w:noProof/>
          <w:lang w:val="en-US"/>
        </w:rPr>
        <w:drawing>
          <wp:inline distT="0" distB="0" distL="0" distR="0" wp14:anchorId="3C3CDAAF" wp14:editId="059E41AC">
            <wp:extent cx="6084570" cy="32251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4570" cy="3225165"/>
                    </a:xfrm>
                    <a:prstGeom prst="rect">
                      <a:avLst/>
                    </a:prstGeom>
                  </pic:spPr>
                </pic:pic>
              </a:graphicData>
            </a:graphic>
          </wp:inline>
        </w:drawing>
      </w:r>
    </w:p>
    <w:p w:rsidR="00BF1BAC" w:rsidRPr="00A3614E" w:rsidRDefault="00BF1BAC" w:rsidP="00BF1BAC">
      <w:pPr>
        <w:jc w:val="center"/>
        <w:rPr>
          <w:rFonts w:eastAsia="Calibri"/>
        </w:rPr>
      </w:pPr>
      <w:r>
        <w:rPr>
          <w:rFonts w:eastAsia="Calibri"/>
        </w:rPr>
        <w:t>Рисунок 1.2 –</w:t>
      </w:r>
      <w:r w:rsidRPr="009F2963">
        <w:rPr>
          <w:rFonts w:eastAsia="Calibri"/>
        </w:rPr>
        <w:t xml:space="preserve"> </w:t>
      </w:r>
      <w:r>
        <w:rPr>
          <w:rFonts w:eastAsia="Calibri"/>
        </w:rPr>
        <w:t xml:space="preserve">Общая архитектура </w:t>
      </w:r>
      <w:r>
        <w:rPr>
          <w:rFonts w:eastAsia="Calibri"/>
          <w:lang w:val="en-US"/>
        </w:rPr>
        <w:t>IoT</w:t>
      </w:r>
      <w:r>
        <w:rPr>
          <w:rFonts w:eastAsia="Calibri"/>
        </w:rPr>
        <w:t xml:space="preserve"> в рамках </w:t>
      </w:r>
      <w:r>
        <w:rPr>
          <w:rFonts w:eastAsia="Calibri"/>
          <w:lang w:val="en-US"/>
        </w:rPr>
        <w:t>IoT</w:t>
      </w:r>
      <w:r w:rsidRPr="00053C0F">
        <w:rPr>
          <w:rFonts w:eastAsia="Calibri"/>
        </w:rPr>
        <w:t xml:space="preserve"> </w:t>
      </w:r>
      <w:r>
        <w:rPr>
          <w:rFonts w:eastAsia="Calibri"/>
          <w:lang w:val="en-US"/>
        </w:rPr>
        <w:t>World</w:t>
      </w:r>
      <w:r w:rsidRPr="00053C0F">
        <w:rPr>
          <w:rFonts w:eastAsia="Calibri"/>
        </w:rPr>
        <w:t xml:space="preserve"> </w:t>
      </w:r>
      <w:r>
        <w:rPr>
          <w:rFonts w:eastAsia="Calibri"/>
          <w:lang w:val="en-US"/>
        </w:rPr>
        <w:t>Forum</w:t>
      </w:r>
      <w:r w:rsidRPr="00A3614E">
        <w:rPr>
          <w:rFonts w:eastAsia="Calibri"/>
        </w:rPr>
        <w:t xml:space="preserve"> </w:t>
      </w:r>
    </w:p>
    <w:p w:rsidR="00BF1BAC" w:rsidRDefault="00BF1BAC" w:rsidP="00BF1BAC">
      <w:pPr>
        <w:ind w:firstLine="709"/>
        <w:rPr>
          <w:rStyle w:val="Hyperlink"/>
          <w:color w:val="000000" w:themeColor="text1"/>
          <w:u w:val="none"/>
        </w:rPr>
      </w:pPr>
    </w:p>
    <w:p w:rsidR="00BF1BAC" w:rsidRDefault="00BF1BAC" w:rsidP="00BF1BAC">
      <w:pPr>
        <w:ind w:firstLine="709"/>
        <w:rPr>
          <w:rStyle w:val="Hyperlink"/>
          <w:color w:val="000000" w:themeColor="text1"/>
          <w:u w:val="none"/>
        </w:rPr>
      </w:pPr>
      <w:r w:rsidRPr="00053C0F">
        <w:rPr>
          <w:rStyle w:val="Hyperlink"/>
          <w:color w:val="000000" w:themeColor="text1"/>
          <w:u w:val="none"/>
        </w:rPr>
        <w:t>Уровень 1 образуют физические устройства и контроллеры, которые могут управлять несколькими устройствами. Уровень 1 модели IWF примерно соответствует уровню устройства в модели МСЭ-Т (рис. 4). Как и в модели МСЭ-Т, элементы на этом уровне — не физические вещи как таковые, а устройства, взаимодействующие с физическими вещами, такие как сенсорные и исполнительные устройства. Среди прочих возможностей эти устройства могут уметь осуществлять аналого-цифровое и цифро-аналоговое преобразование, генерацию данных, а также поддерживать дистанционный опрос и/или дистанционное управление.</w:t>
      </w:r>
    </w:p>
    <w:p w:rsidR="00BF1BAC" w:rsidRDefault="00BF1BAC" w:rsidP="00BF1BAC">
      <w:pPr>
        <w:ind w:firstLine="709"/>
        <w:rPr>
          <w:rStyle w:val="Hyperlink"/>
          <w:color w:val="000000" w:themeColor="text1"/>
          <w:u w:val="none"/>
        </w:rPr>
      </w:pPr>
      <w:r w:rsidRPr="00053C0F">
        <w:rPr>
          <w:rStyle w:val="Hyperlink"/>
          <w:color w:val="000000" w:themeColor="text1"/>
          <w:u w:val="none"/>
        </w:rPr>
        <w:t>Уровень 2 модели IWF примерно соответствует уровню сети в модели МСЭ-Т. Основное отличие в том, что модель IWF относит шлюзы к уровню 2, в то время как в модели МСЭ-Т они относятся к уровню 1. Поскольку шлюз является сетевым устройством и устройством связи, отнесение его к уровню 2</w:t>
      </w:r>
      <w:r>
        <w:rPr>
          <w:rStyle w:val="Hyperlink"/>
          <w:color w:val="000000" w:themeColor="text1"/>
          <w:u w:val="none"/>
        </w:rPr>
        <w:t xml:space="preserve"> по мнению </w:t>
      </w:r>
      <w:r>
        <w:rPr>
          <w:rStyle w:val="Hyperlink"/>
          <w:color w:val="000000" w:themeColor="text1"/>
          <w:u w:val="none"/>
          <w:lang w:val="en-US"/>
        </w:rPr>
        <w:t>IWF</w:t>
      </w:r>
      <w:r w:rsidRPr="00053C0F">
        <w:rPr>
          <w:rStyle w:val="Hyperlink"/>
          <w:color w:val="000000" w:themeColor="text1"/>
          <w:u w:val="none"/>
        </w:rPr>
        <w:t xml:space="preserve"> имеет больше смысла.</w:t>
      </w:r>
    </w:p>
    <w:p w:rsidR="00BF1BAC" w:rsidRDefault="00BF1BAC" w:rsidP="00BF1BAC">
      <w:pPr>
        <w:ind w:firstLine="709"/>
        <w:rPr>
          <w:color w:val="000000" w:themeColor="text1"/>
        </w:rPr>
      </w:pPr>
      <w:r>
        <w:rPr>
          <w:color w:val="000000" w:themeColor="text1"/>
        </w:rPr>
        <w:t>Необходимость в 3-ем уровне возникает, т.к. в</w:t>
      </w:r>
      <w:r w:rsidRPr="00EB7491">
        <w:rPr>
          <w:color w:val="000000" w:themeColor="text1"/>
        </w:rPr>
        <w:t>о многих внедряемых системах IoT распределенная сеть датчиков может генерировать большие объемы данных. Например, офшорные нефтяные месторождения и нефтеперерабатывающие заводы могут генерировать до терабайта данных ежедневно. Самолет может генерировать несколько терабайт данных в час. Вместо того, чтобы хранить все эти данные постоянно (или хотя бы долгое время) в централизованном хранилище, доступном для приложений IoT, часто более целесообразно выполнять как можно большую часть обработки данных как можно ближе к датчикам. Поэтому задачей уровня периферийных вычислений (edge computing level) является преобразование сетевых потоков данных в информацию, пригодную для хранения и более высокоуровневой обработки. Элементы обработки на этом уровне могут иметь дело с большими объемами данных и выполнять операции преобразования данных, в результате которых хранить приходится уже гораздо меньший объем.</w:t>
      </w:r>
    </w:p>
    <w:p w:rsidR="00BF1BAC" w:rsidRDefault="00BF1BAC" w:rsidP="00BF1BAC">
      <w:pPr>
        <w:ind w:firstLine="709"/>
        <w:rPr>
          <w:color w:val="000000" w:themeColor="text1"/>
        </w:rPr>
      </w:pPr>
      <w:r w:rsidRPr="00EB7491">
        <w:rPr>
          <w:color w:val="000000" w:themeColor="text1"/>
        </w:rPr>
        <w:t>На уровне 4, уровне накопления данных, данные, поступившие с различных устройств, профильтрованные и обработанные уровнем периферийных вычислений, помещаются в хранилище, где будут доступны для более высоких уровней.</w:t>
      </w:r>
    </w:p>
    <w:p w:rsidR="00BF1BAC" w:rsidRDefault="00BF1BAC" w:rsidP="00BF1BAC">
      <w:pPr>
        <w:ind w:firstLine="709"/>
        <w:rPr>
          <w:color w:val="000000" w:themeColor="text1"/>
        </w:rPr>
      </w:pPr>
      <w:r w:rsidRPr="00EB7491">
        <w:rPr>
          <w:color w:val="000000" w:themeColor="text1"/>
        </w:rPr>
        <w:t>Уровень накопления данных впитывает большое количество данных и помещает их в хранилище, практически не приспосабливая к потребностям конкретных приложений или групп приложений. С уровня периферийных вычислений в хранилище может поступать множество разных видов данных в разных форматах и от разнородных обработчиков. Уровень</w:t>
      </w:r>
      <w:r>
        <w:rPr>
          <w:color w:val="000000" w:themeColor="text1"/>
        </w:rPr>
        <w:t xml:space="preserve"> </w:t>
      </w:r>
      <w:r>
        <w:rPr>
          <w:color w:val="000000" w:themeColor="text1"/>
        </w:rPr>
        <w:lastRenderedPageBreak/>
        <w:t>5, уровень</w:t>
      </w:r>
      <w:r w:rsidRPr="00EB7491">
        <w:rPr>
          <w:color w:val="000000" w:themeColor="text1"/>
        </w:rPr>
        <w:t xml:space="preserve"> абстракции данных</w:t>
      </w:r>
      <w:r>
        <w:rPr>
          <w:color w:val="000000" w:themeColor="text1"/>
        </w:rPr>
        <w:t>,</w:t>
      </w:r>
      <w:r w:rsidRPr="00EB7491">
        <w:rPr>
          <w:color w:val="000000" w:themeColor="text1"/>
        </w:rPr>
        <w:t xml:space="preserve"> может агрегировать и форматировать такие данные способами, которые делают доступ приложений более управляемым и эффективным.</w:t>
      </w:r>
    </w:p>
    <w:p w:rsidR="00BF1BAC" w:rsidRPr="00EB7491" w:rsidRDefault="00BF1BAC" w:rsidP="00BF1BAC">
      <w:pPr>
        <w:ind w:firstLine="709"/>
        <w:rPr>
          <w:color w:val="000000" w:themeColor="text1"/>
        </w:rPr>
      </w:pPr>
      <w:r w:rsidRPr="00EB7491">
        <w:rPr>
          <w:color w:val="000000" w:themeColor="text1"/>
        </w:rPr>
        <w:t>Уровень</w:t>
      </w:r>
      <w:r>
        <w:rPr>
          <w:color w:val="000000" w:themeColor="text1"/>
        </w:rPr>
        <w:t xml:space="preserve"> 6, уровень</w:t>
      </w:r>
      <w:r w:rsidRPr="00EB7491">
        <w:rPr>
          <w:color w:val="000000" w:themeColor="text1"/>
        </w:rPr>
        <w:t xml:space="preserve"> приложени</w:t>
      </w:r>
      <w:r>
        <w:rPr>
          <w:color w:val="000000" w:themeColor="text1"/>
        </w:rPr>
        <w:t>й,</w:t>
      </w:r>
      <w:r w:rsidRPr="00EB7491">
        <w:rPr>
          <w:color w:val="000000" w:themeColor="text1"/>
        </w:rPr>
        <w:t xml:space="preserve"> содержит приложения любого типа, использующие данные IoT на входе или управляющие IoT-устройствами. Как правило, приложения взаимодействуют с уровнем 5 и с </w:t>
      </w:r>
      <w:r>
        <w:rPr>
          <w:color w:val="000000" w:themeColor="text1"/>
        </w:rPr>
        <w:t>сохраненными данными</w:t>
      </w:r>
      <w:r w:rsidRPr="00EB7491">
        <w:rPr>
          <w:color w:val="000000" w:themeColor="text1"/>
        </w:rPr>
        <w:t>, поэтому им необязательно функционировать на скоростях сети.</w:t>
      </w:r>
      <w:r>
        <w:rPr>
          <w:color w:val="000000" w:themeColor="text1"/>
        </w:rPr>
        <w:t xml:space="preserve"> При этом предполагается также</w:t>
      </w:r>
      <w:r w:rsidRPr="00EB7491">
        <w:rPr>
          <w:color w:val="000000" w:themeColor="text1"/>
        </w:rPr>
        <w:t xml:space="preserve"> предусмотреть упрощенный режим работы, который позволит приложениям миновать промежуточные уровни и напрямую взаимодействовать с уровнем 3 или даже уровнем 2. Модель IWF не определяет приложения по всей строгости, считая этот аспект выходящим за рамки дискуссии о модели IWT.</w:t>
      </w:r>
    </w:p>
    <w:p w:rsidR="00BF1BAC" w:rsidRDefault="00BF1BAC" w:rsidP="00BF1BAC">
      <w:pPr>
        <w:ind w:firstLine="709"/>
        <w:rPr>
          <w:color w:val="000000" w:themeColor="text1"/>
        </w:rPr>
      </w:pPr>
      <w:r w:rsidRPr="00EB7491">
        <w:rPr>
          <w:color w:val="000000" w:themeColor="text1"/>
        </w:rPr>
        <w:t>Уровень</w:t>
      </w:r>
      <w:r>
        <w:rPr>
          <w:color w:val="000000" w:themeColor="text1"/>
        </w:rPr>
        <w:t xml:space="preserve"> 7, уровень</w:t>
      </w:r>
      <w:r w:rsidRPr="00EB7491">
        <w:rPr>
          <w:color w:val="000000" w:themeColor="text1"/>
        </w:rPr>
        <w:t xml:space="preserve"> взаимодействия и процесса появился в результате признания того, что IoT будет полезен лишь тогда, когда с ним смогут взаимодействовать люди. Этот уровень может включать несколько приложений и обмен данными и/или управляющей информацией по Интернету или корпоративной сети.</w:t>
      </w:r>
    </w:p>
    <w:p w:rsidR="00BF1BAC" w:rsidRDefault="00BF1BAC" w:rsidP="00BF1BAC">
      <w:pPr>
        <w:ind w:firstLine="709"/>
        <w:rPr>
          <w:color w:val="000000" w:themeColor="text1"/>
        </w:rPr>
      </w:pPr>
    </w:p>
    <w:p w:rsidR="00BF1BAC" w:rsidRPr="0025308C" w:rsidRDefault="00BF1BAC" w:rsidP="00BF1BAC">
      <w:pPr>
        <w:pStyle w:val="Heading2"/>
      </w:pPr>
      <w:bookmarkStart w:id="291" w:name="_Toc492882482"/>
      <w:r>
        <w:t>1.2 Важность</w:t>
      </w:r>
      <w:r w:rsidRPr="0025308C">
        <w:t xml:space="preserve"> </w:t>
      </w:r>
      <w:r>
        <w:t xml:space="preserve">вопросов радиочастотного обеспечения  </w:t>
      </w:r>
      <w:r>
        <w:rPr>
          <w:lang w:val="en-US"/>
        </w:rPr>
        <w:t>IoT</w:t>
      </w:r>
      <w:bookmarkEnd w:id="291"/>
    </w:p>
    <w:p w:rsidR="00BF1BAC" w:rsidRPr="0025308C" w:rsidRDefault="00BF1BAC" w:rsidP="00BF1BAC">
      <w:pPr>
        <w:ind w:firstLine="709"/>
        <w:rPr>
          <w:color w:val="000000" w:themeColor="text1"/>
        </w:rPr>
      </w:pPr>
      <w:r>
        <w:rPr>
          <w:color w:val="000000" w:themeColor="text1"/>
        </w:rPr>
        <w:t xml:space="preserve">Данный отчет </w:t>
      </w:r>
      <w:r w:rsidRPr="00D27395">
        <w:rPr>
          <w:color w:val="000000" w:themeColor="text1"/>
        </w:rPr>
        <w:t>посвящен</w:t>
      </w:r>
      <w:r>
        <w:rPr>
          <w:color w:val="000000" w:themeColor="text1"/>
        </w:rPr>
        <w:t xml:space="preserve"> р</w:t>
      </w:r>
      <w:r w:rsidRPr="00D27395">
        <w:rPr>
          <w:color w:val="000000" w:themeColor="text1"/>
        </w:rPr>
        <w:t>адиочастотны</w:t>
      </w:r>
      <w:r>
        <w:rPr>
          <w:color w:val="000000" w:themeColor="text1"/>
        </w:rPr>
        <w:t>м</w:t>
      </w:r>
      <w:r w:rsidRPr="00D27395">
        <w:rPr>
          <w:color w:val="000000" w:themeColor="text1"/>
        </w:rPr>
        <w:t xml:space="preserve"> аспектах приложений IoT</w:t>
      </w:r>
      <w:r>
        <w:rPr>
          <w:color w:val="000000" w:themeColor="text1"/>
        </w:rPr>
        <w:t xml:space="preserve">. По этой причине основной уровень, который рассматривается в данном отчете является сетевой уровень или уровень соединения, для которого существуют разнообразные стандарты радиосвязи в различных службах и в рамках устройств малого радиуса действия. Тем не менее, развитие сетей радиосвязи в интересах </w:t>
      </w:r>
      <w:r>
        <w:rPr>
          <w:color w:val="000000" w:themeColor="text1"/>
          <w:lang w:val="en-US"/>
        </w:rPr>
        <w:t>IoT</w:t>
      </w:r>
      <w:r w:rsidRPr="0048314D">
        <w:rPr>
          <w:color w:val="000000" w:themeColor="text1"/>
        </w:rPr>
        <w:t xml:space="preserve"> </w:t>
      </w:r>
      <w:r>
        <w:rPr>
          <w:color w:val="000000" w:themeColor="text1"/>
        </w:rPr>
        <w:t xml:space="preserve">необходимо рассматривать в контексте общей архитектуры </w:t>
      </w:r>
      <w:r>
        <w:rPr>
          <w:color w:val="000000" w:themeColor="text1"/>
          <w:lang w:val="en-US"/>
        </w:rPr>
        <w:t>IoT</w:t>
      </w:r>
      <w:r>
        <w:rPr>
          <w:color w:val="000000" w:themeColor="text1"/>
        </w:rPr>
        <w:t xml:space="preserve">, а также в контексте конкретных отраслей промышленности и народного хозяйства, в рамках которых происходит автоматизация процессов за счет внедрения технологий </w:t>
      </w:r>
      <w:r>
        <w:rPr>
          <w:color w:val="000000" w:themeColor="text1"/>
          <w:lang w:val="en-US"/>
        </w:rPr>
        <w:t>IoT</w:t>
      </w:r>
      <w:r w:rsidRPr="0048314D">
        <w:rPr>
          <w:color w:val="000000" w:themeColor="text1"/>
        </w:rPr>
        <w:t>.</w:t>
      </w:r>
      <w:r>
        <w:rPr>
          <w:color w:val="000000" w:themeColor="text1"/>
        </w:rPr>
        <w:t xml:space="preserve"> При этом отсутствие радиочастотного спектра для </w:t>
      </w:r>
      <w:r>
        <w:rPr>
          <w:color w:val="000000" w:themeColor="text1"/>
          <w:lang w:val="en-US"/>
        </w:rPr>
        <w:t>IoT</w:t>
      </w:r>
      <w:r w:rsidRPr="0025308C">
        <w:rPr>
          <w:color w:val="000000" w:themeColor="text1"/>
        </w:rPr>
        <w:t xml:space="preserve"> </w:t>
      </w:r>
      <w:r>
        <w:rPr>
          <w:color w:val="000000" w:themeColor="text1"/>
        </w:rPr>
        <w:t xml:space="preserve">и соответственно сетевого уровня ставит вопрос о реализуемости всей архитектуры </w:t>
      </w:r>
      <w:r>
        <w:rPr>
          <w:color w:val="000000" w:themeColor="text1"/>
          <w:lang w:val="en-US"/>
        </w:rPr>
        <w:t>IoT</w:t>
      </w:r>
      <w:r w:rsidRPr="0025308C">
        <w:rPr>
          <w:color w:val="000000" w:themeColor="text1"/>
        </w:rPr>
        <w:t>.</w:t>
      </w:r>
      <w:r>
        <w:rPr>
          <w:color w:val="000000" w:themeColor="text1"/>
        </w:rPr>
        <w:t xml:space="preserve"> </w:t>
      </w:r>
    </w:p>
    <w:p w:rsidR="00BF1BAC" w:rsidRPr="00A10DFD" w:rsidRDefault="00BF1BAC" w:rsidP="00BF1BAC">
      <w:pPr>
        <w:ind w:firstLine="709"/>
        <w:rPr>
          <w:color w:val="000000" w:themeColor="text1"/>
        </w:rPr>
      </w:pPr>
      <w:r>
        <w:rPr>
          <w:color w:val="000000" w:themeColor="text1"/>
        </w:rPr>
        <w:t xml:space="preserve">Очень часто сетевой уровень </w:t>
      </w:r>
      <w:r>
        <w:rPr>
          <w:color w:val="000000" w:themeColor="text1"/>
          <w:lang w:val="en-US"/>
        </w:rPr>
        <w:t>IoT</w:t>
      </w:r>
      <w:r>
        <w:rPr>
          <w:color w:val="000000" w:themeColor="text1"/>
        </w:rPr>
        <w:t xml:space="preserve"> ассоциируют</w:t>
      </w:r>
      <w:r w:rsidRPr="00A10DFD">
        <w:rPr>
          <w:color w:val="000000" w:themeColor="text1"/>
        </w:rPr>
        <w:t xml:space="preserve"> </w:t>
      </w:r>
      <w:r>
        <w:rPr>
          <w:color w:val="000000" w:themeColor="text1"/>
        </w:rPr>
        <w:t xml:space="preserve">с термином межмашинного взаимодействия </w:t>
      </w:r>
      <w:r>
        <w:rPr>
          <w:color w:val="000000" w:themeColor="text1"/>
          <w:lang w:val="en-US"/>
        </w:rPr>
        <w:t>M</w:t>
      </w:r>
      <w:r w:rsidRPr="00A10DFD">
        <w:rPr>
          <w:color w:val="000000" w:themeColor="text1"/>
        </w:rPr>
        <w:t>2</w:t>
      </w:r>
      <w:r>
        <w:rPr>
          <w:color w:val="000000" w:themeColor="text1"/>
          <w:lang w:val="en-US"/>
        </w:rPr>
        <w:t>M</w:t>
      </w:r>
      <w:r w:rsidRPr="00A10DFD">
        <w:rPr>
          <w:color w:val="000000" w:themeColor="text1"/>
        </w:rPr>
        <w:t xml:space="preserve"> (</w:t>
      </w:r>
      <w:r>
        <w:rPr>
          <w:color w:val="000000" w:themeColor="text1"/>
          <w:lang w:val="en-US"/>
        </w:rPr>
        <w:t>Machine</w:t>
      </w:r>
      <w:r w:rsidRPr="00A10DFD">
        <w:rPr>
          <w:color w:val="000000" w:themeColor="text1"/>
        </w:rPr>
        <w:t>-</w:t>
      </w:r>
      <w:r>
        <w:rPr>
          <w:color w:val="000000" w:themeColor="text1"/>
          <w:lang w:val="en-US"/>
        </w:rPr>
        <w:t>to</w:t>
      </w:r>
      <w:r w:rsidRPr="00A10DFD">
        <w:rPr>
          <w:color w:val="000000" w:themeColor="text1"/>
        </w:rPr>
        <w:t>-</w:t>
      </w:r>
      <w:r>
        <w:rPr>
          <w:color w:val="000000" w:themeColor="text1"/>
          <w:lang w:val="en-US"/>
        </w:rPr>
        <w:t>Machine</w:t>
      </w:r>
      <w:r w:rsidRPr="00A10DFD">
        <w:rPr>
          <w:color w:val="000000" w:themeColor="text1"/>
        </w:rPr>
        <w:t>)</w:t>
      </w:r>
      <w:r>
        <w:rPr>
          <w:color w:val="000000" w:themeColor="text1"/>
        </w:rPr>
        <w:t xml:space="preserve"> или</w:t>
      </w:r>
      <w:r w:rsidRPr="00A10DFD">
        <w:rPr>
          <w:color w:val="000000" w:themeColor="text1"/>
        </w:rPr>
        <w:t xml:space="preserve"> </w:t>
      </w:r>
      <w:r>
        <w:rPr>
          <w:color w:val="000000" w:themeColor="text1"/>
        </w:rPr>
        <w:t xml:space="preserve">в ряде случаев </w:t>
      </w:r>
      <w:r>
        <w:rPr>
          <w:color w:val="000000" w:themeColor="text1"/>
          <w:lang w:val="en-US"/>
        </w:rPr>
        <w:t>MTC</w:t>
      </w:r>
      <w:r w:rsidRPr="00A10DFD">
        <w:rPr>
          <w:color w:val="000000" w:themeColor="text1"/>
        </w:rPr>
        <w:t>(</w:t>
      </w:r>
      <w:r>
        <w:rPr>
          <w:color w:val="000000" w:themeColor="text1"/>
          <w:lang w:val="en-US"/>
        </w:rPr>
        <w:t>Machine</w:t>
      </w:r>
      <w:r w:rsidRPr="00A10DFD">
        <w:rPr>
          <w:color w:val="000000" w:themeColor="text1"/>
        </w:rPr>
        <w:t xml:space="preserve"> </w:t>
      </w:r>
      <w:r>
        <w:rPr>
          <w:color w:val="000000" w:themeColor="text1"/>
          <w:lang w:val="en-US"/>
        </w:rPr>
        <w:t>type</w:t>
      </w:r>
      <w:r w:rsidRPr="00A10DFD">
        <w:rPr>
          <w:color w:val="000000" w:themeColor="text1"/>
        </w:rPr>
        <w:t xml:space="preserve"> </w:t>
      </w:r>
      <w:r>
        <w:rPr>
          <w:color w:val="000000" w:themeColor="text1"/>
          <w:lang w:val="en-US"/>
        </w:rPr>
        <w:t>communications</w:t>
      </w:r>
      <w:r w:rsidRPr="00A10DFD">
        <w:rPr>
          <w:color w:val="000000" w:themeColor="text1"/>
        </w:rPr>
        <w:t xml:space="preserve">). </w:t>
      </w:r>
      <w:r>
        <w:rPr>
          <w:rFonts w:eastAsia="Calibri"/>
        </w:rPr>
        <w:t>Термин</w:t>
      </w:r>
      <w:r w:rsidRPr="008B2282">
        <w:rPr>
          <w:rFonts w:eastAsia="Calibri"/>
        </w:rPr>
        <w:t xml:space="preserve"> М2М</w:t>
      </w:r>
      <w:r w:rsidRPr="00A10DFD">
        <w:rPr>
          <w:rFonts w:eastAsia="Calibri"/>
        </w:rPr>
        <w:t>/</w:t>
      </w:r>
      <w:r>
        <w:rPr>
          <w:rFonts w:eastAsia="Calibri"/>
          <w:lang w:val="en-US"/>
        </w:rPr>
        <w:t>MTC</w:t>
      </w:r>
      <w:r w:rsidRPr="008B2282">
        <w:rPr>
          <w:rFonts w:eastAsia="Calibri"/>
        </w:rPr>
        <w:t xml:space="preserve"> относится в первую очередь к технической </w:t>
      </w:r>
      <w:r>
        <w:rPr>
          <w:rFonts w:eastAsia="Calibri"/>
        </w:rPr>
        <w:t xml:space="preserve">или телекоммуникационной </w:t>
      </w:r>
      <w:r w:rsidRPr="008B2282">
        <w:rPr>
          <w:rFonts w:eastAsia="Calibri"/>
        </w:rPr>
        <w:t>основе более общ</w:t>
      </w:r>
      <w:r>
        <w:rPr>
          <w:rFonts w:eastAsia="Calibri"/>
        </w:rPr>
        <w:t>его</w:t>
      </w:r>
      <w:r w:rsidRPr="008B2282">
        <w:rPr>
          <w:rFonts w:eastAsia="Calibri"/>
        </w:rPr>
        <w:t xml:space="preserve"> термин</w:t>
      </w:r>
      <w:r>
        <w:rPr>
          <w:rFonts w:eastAsia="Calibri"/>
        </w:rPr>
        <w:t xml:space="preserve">а </w:t>
      </w:r>
      <w:r>
        <w:rPr>
          <w:rFonts w:eastAsia="Calibri"/>
          <w:lang w:val="en-US"/>
        </w:rPr>
        <w:t>IoT</w:t>
      </w:r>
      <w:r w:rsidRPr="008B2282">
        <w:rPr>
          <w:rFonts w:eastAsia="Calibri"/>
        </w:rPr>
        <w:t xml:space="preserve"> и в меньшей степени затрагивает информационные технологии</w:t>
      </w:r>
      <w:r>
        <w:rPr>
          <w:rFonts w:eastAsia="Calibri"/>
        </w:rPr>
        <w:t xml:space="preserve">. В рамках данного отчета термины </w:t>
      </w:r>
      <w:r>
        <w:rPr>
          <w:rFonts w:eastAsia="Calibri"/>
          <w:lang w:val="en-US"/>
        </w:rPr>
        <w:t>IoT</w:t>
      </w:r>
      <w:r>
        <w:rPr>
          <w:rFonts w:eastAsia="Calibri"/>
        </w:rPr>
        <w:t xml:space="preserve">, </w:t>
      </w:r>
      <w:r>
        <w:rPr>
          <w:rFonts w:eastAsia="Calibri"/>
          <w:lang w:val="en-US"/>
        </w:rPr>
        <w:t>M</w:t>
      </w:r>
      <w:r w:rsidRPr="00A10DFD">
        <w:rPr>
          <w:rFonts w:eastAsia="Calibri"/>
        </w:rPr>
        <w:t>2</w:t>
      </w:r>
      <w:r>
        <w:rPr>
          <w:rFonts w:eastAsia="Calibri"/>
          <w:lang w:val="en-US"/>
        </w:rPr>
        <w:t>M</w:t>
      </w:r>
      <w:r>
        <w:rPr>
          <w:rFonts w:eastAsia="Calibri"/>
        </w:rPr>
        <w:t xml:space="preserve"> и </w:t>
      </w:r>
      <w:r>
        <w:rPr>
          <w:rFonts w:eastAsia="Calibri"/>
          <w:lang w:val="en-US"/>
        </w:rPr>
        <w:t>MTC</w:t>
      </w:r>
      <w:r w:rsidRPr="00A10DFD">
        <w:rPr>
          <w:rFonts w:eastAsia="Calibri"/>
        </w:rPr>
        <w:t xml:space="preserve"> </w:t>
      </w:r>
      <w:r>
        <w:rPr>
          <w:rFonts w:eastAsia="Calibri"/>
        </w:rPr>
        <w:t>используются как взаимозаменяемые, т.к. вопросы радиочастотного обеспечения сетевого уровня являются общими для данных терминов.</w:t>
      </w:r>
    </w:p>
    <w:p w:rsidR="00BF1BAC" w:rsidRDefault="00BF1BAC" w:rsidP="00BF1BAC">
      <w:pPr>
        <w:ind w:firstLine="709"/>
        <w:rPr>
          <w:color w:val="000000" w:themeColor="text1"/>
        </w:rPr>
      </w:pPr>
      <w:r>
        <w:rPr>
          <w:color w:val="000000" w:themeColor="text1"/>
        </w:rPr>
        <w:t xml:space="preserve">Вопрос радиочастотного обеспечения сетей и систем </w:t>
      </w:r>
      <w:r>
        <w:rPr>
          <w:color w:val="000000" w:themeColor="text1"/>
          <w:lang w:val="en-US"/>
        </w:rPr>
        <w:t>IoT</w:t>
      </w:r>
      <w:r w:rsidRPr="0048314D">
        <w:rPr>
          <w:color w:val="000000" w:themeColor="text1"/>
        </w:rPr>
        <w:t xml:space="preserve"> </w:t>
      </w:r>
      <w:r>
        <w:rPr>
          <w:color w:val="000000" w:themeColor="text1"/>
        </w:rPr>
        <w:t>рассматривается в самом общем виде в рамках Резолюции 66 МСЭ-</w:t>
      </w:r>
      <w:r>
        <w:rPr>
          <w:color w:val="000000" w:themeColor="text1"/>
          <w:lang w:val="en-US"/>
        </w:rPr>
        <w:t>R</w:t>
      </w:r>
      <w:r>
        <w:rPr>
          <w:color w:val="000000" w:themeColor="text1"/>
        </w:rPr>
        <w:t xml:space="preserve"> «</w:t>
      </w:r>
      <w:r w:rsidRPr="005D5C8C">
        <w:rPr>
          <w:color w:val="000000" w:themeColor="text1"/>
        </w:rPr>
        <w:t>Исследования, касающиеся беспроводных систем и приложений для развития интернета вещей</w:t>
      </w:r>
      <w:r>
        <w:rPr>
          <w:color w:val="000000" w:themeColor="text1"/>
        </w:rPr>
        <w:t xml:space="preserve">», принятая на АР-15. Резолюция носит общий характер и отмечает следующие аспекты радиочастотного обеспечения сетей и устройств </w:t>
      </w:r>
      <w:r>
        <w:rPr>
          <w:color w:val="000000" w:themeColor="text1"/>
          <w:lang w:val="en-US"/>
        </w:rPr>
        <w:t>IoT</w:t>
      </w:r>
      <w:r>
        <w:rPr>
          <w:color w:val="000000" w:themeColor="text1"/>
        </w:rPr>
        <w:t>:</w:t>
      </w:r>
    </w:p>
    <w:p w:rsidR="00BF1BAC" w:rsidRPr="0025308C" w:rsidRDefault="00BF1BAC" w:rsidP="00BF1BAC">
      <w:pPr>
        <w:ind w:firstLine="709"/>
        <w:rPr>
          <w:color w:val="000000" w:themeColor="text1"/>
        </w:rPr>
      </w:pPr>
      <w:r>
        <w:rPr>
          <w:color w:val="000000" w:themeColor="text1"/>
        </w:rPr>
        <w:t xml:space="preserve">- </w:t>
      </w:r>
      <w:r w:rsidRPr="0025308C">
        <w:rPr>
          <w:color w:val="000000" w:themeColor="text1"/>
        </w:rPr>
        <w:t xml:space="preserve">что соответствующие организации по разработке стандартов разработали стандарты, специально относящиеся к M2M и другим технологиям, лежащим в основе применений IoT; </w:t>
      </w:r>
    </w:p>
    <w:p w:rsidR="00BF1BAC" w:rsidRPr="0025308C" w:rsidRDefault="00BF1BAC" w:rsidP="00BF1BAC">
      <w:pPr>
        <w:ind w:firstLine="709"/>
        <w:rPr>
          <w:color w:val="000000" w:themeColor="text1"/>
        </w:rPr>
      </w:pPr>
      <w:r>
        <w:rPr>
          <w:i/>
          <w:iCs/>
          <w:color w:val="000000" w:themeColor="text1"/>
        </w:rPr>
        <w:t xml:space="preserve">- </w:t>
      </w:r>
      <w:r w:rsidRPr="0025308C">
        <w:rPr>
          <w:color w:val="000000" w:themeColor="text1"/>
        </w:rPr>
        <w:t xml:space="preserve">что многие администрации, разработчики оборудования и органы по стандартизации рассматривают возможность использования беспроводных технологий для IoT в различных полосах частот; </w:t>
      </w:r>
    </w:p>
    <w:p w:rsidR="00BF1BAC" w:rsidRDefault="00BF1BAC" w:rsidP="00BF1BAC">
      <w:pPr>
        <w:ind w:firstLine="709"/>
        <w:rPr>
          <w:color w:val="000000" w:themeColor="text1"/>
        </w:rPr>
      </w:pPr>
      <w:r>
        <w:rPr>
          <w:i/>
          <w:iCs/>
          <w:color w:val="000000" w:themeColor="text1"/>
        </w:rPr>
        <w:t xml:space="preserve">- </w:t>
      </w:r>
      <w:r w:rsidRPr="0025308C">
        <w:rPr>
          <w:color w:val="000000" w:themeColor="text1"/>
        </w:rPr>
        <w:t>что поскольку применения IoT создаются и эксплуатируются на существующих и развивающихся платформах, или взаимодействуют с ними, осуществляемая и развивающаяся деятельность МСЭ-R по определению поддерживает IoT;</w:t>
      </w:r>
    </w:p>
    <w:p w:rsidR="00BF1BAC" w:rsidRPr="009B0633" w:rsidRDefault="00BF1BAC" w:rsidP="00BF1BAC">
      <w:pPr>
        <w:ind w:firstLine="709"/>
        <w:rPr>
          <w:color w:val="000000" w:themeColor="text1"/>
        </w:rPr>
      </w:pPr>
      <w:r w:rsidRPr="009B0633">
        <w:rPr>
          <w:i/>
          <w:iCs/>
          <w:color w:val="000000" w:themeColor="text1"/>
        </w:rPr>
        <w:t xml:space="preserve">- </w:t>
      </w:r>
      <w:r w:rsidRPr="009B0633">
        <w:rPr>
          <w:color w:val="000000" w:themeColor="text1"/>
        </w:rPr>
        <w:t xml:space="preserve">что интернет вещей является концепцией, охватывающей различные платформы, применения и технологии, которые реализуются и будут внедряться в рамках ряда служб радиосвязи; </w:t>
      </w:r>
    </w:p>
    <w:p w:rsidR="00BF1BAC" w:rsidRPr="009B0633" w:rsidRDefault="00BF1BAC" w:rsidP="00BF1BAC">
      <w:pPr>
        <w:ind w:firstLine="709"/>
        <w:rPr>
          <w:color w:val="000000" w:themeColor="text1"/>
        </w:rPr>
      </w:pPr>
      <w:r w:rsidRPr="009B0633">
        <w:rPr>
          <w:i/>
          <w:iCs/>
          <w:color w:val="000000" w:themeColor="text1"/>
        </w:rPr>
        <w:t xml:space="preserve">- </w:t>
      </w:r>
      <w:r w:rsidRPr="009B0633">
        <w:rPr>
          <w:color w:val="000000" w:themeColor="text1"/>
        </w:rPr>
        <w:t>что внедрение IoT в настоящее время не требует специальных регламентарных по</w:t>
      </w:r>
      <w:r>
        <w:rPr>
          <w:color w:val="000000" w:themeColor="text1"/>
        </w:rPr>
        <w:t>ложений в Регламенте радиосвязи.</w:t>
      </w:r>
    </w:p>
    <w:p w:rsidR="00BF1BAC" w:rsidRDefault="00BF1BAC" w:rsidP="00BF1BAC">
      <w:pPr>
        <w:ind w:firstLine="709"/>
        <w:rPr>
          <w:rStyle w:val="Hyperlink"/>
          <w:color w:val="000000" w:themeColor="text1"/>
          <w:highlight w:val="yellow"/>
          <w:u w:val="none"/>
        </w:rPr>
      </w:pPr>
    </w:p>
    <w:p w:rsidR="00BF1BAC" w:rsidRDefault="00BF1BAC" w:rsidP="00BF1BAC">
      <w:pPr>
        <w:ind w:firstLine="709"/>
        <w:rPr>
          <w:rStyle w:val="Hyperlink"/>
          <w:color w:val="000000" w:themeColor="text1"/>
          <w:u w:val="none"/>
        </w:rPr>
      </w:pPr>
      <w:r>
        <w:rPr>
          <w:rStyle w:val="Hyperlink"/>
          <w:color w:val="000000" w:themeColor="text1"/>
          <w:u w:val="none"/>
        </w:rPr>
        <w:t xml:space="preserve">Несмотря на последний постулат об отсутствии необходимости </w:t>
      </w:r>
      <w:r w:rsidRPr="009B0633">
        <w:rPr>
          <w:color w:val="000000" w:themeColor="text1"/>
        </w:rPr>
        <w:t>специальных регламентных по</w:t>
      </w:r>
      <w:r>
        <w:rPr>
          <w:color w:val="000000" w:themeColor="text1"/>
        </w:rPr>
        <w:t xml:space="preserve">ложений в Регламенте радиосвязи, уже на самой ВКР-15 было высказано мнение о необходимости исследования вопроса гармонизации радиочастотного спектра на </w:t>
      </w:r>
      <w:r>
        <w:rPr>
          <w:color w:val="000000" w:themeColor="text1"/>
        </w:rPr>
        <w:lastRenderedPageBreak/>
        <w:t>уровне МСЭ с целью</w:t>
      </w:r>
      <w:r w:rsidRPr="009B0633">
        <w:rPr>
          <w:color w:val="000000" w:themeColor="text1"/>
        </w:rPr>
        <w:t xml:space="preserve"> упрощения и удешевления радиомодулей для массового внедрения устройств</w:t>
      </w:r>
      <w:r>
        <w:rPr>
          <w:color w:val="000000" w:themeColor="text1"/>
        </w:rPr>
        <w:t xml:space="preserve"> </w:t>
      </w:r>
      <w:r>
        <w:rPr>
          <w:color w:val="000000" w:themeColor="text1"/>
          <w:lang w:val="en-US"/>
        </w:rPr>
        <w:t>IoT</w:t>
      </w:r>
      <w:r w:rsidRPr="009B0633">
        <w:rPr>
          <w:color w:val="000000" w:themeColor="text1"/>
        </w:rPr>
        <w:t xml:space="preserve">. </w:t>
      </w:r>
      <w:r>
        <w:rPr>
          <w:color w:val="000000" w:themeColor="text1"/>
        </w:rPr>
        <w:t xml:space="preserve">По результатам ВКР-15 в рамках повестки дня ВКР-19 был сформулирован </w:t>
      </w:r>
      <w:r w:rsidRPr="009B0633">
        <w:rPr>
          <w:rStyle w:val="Hyperlink"/>
          <w:color w:val="000000" w:themeColor="text1"/>
          <w:u w:val="none"/>
        </w:rPr>
        <w:t>Вопрос 9.1.8 пункта 9.1</w:t>
      </w:r>
      <w:r>
        <w:rPr>
          <w:rStyle w:val="Hyperlink"/>
          <w:color w:val="000000" w:themeColor="text1"/>
          <w:u w:val="none"/>
        </w:rPr>
        <w:t xml:space="preserve"> по инфраструктура узкополосной и ши</w:t>
      </w:r>
      <w:r w:rsidRPr="009B0633">
        <w:rPr>
          <w:rStyle w:val="Hyperlink"/>
          <w:color w:val="000000" w:themeColor="text1"/>
          <w:u w:val="none"/>
        </w:rPr>
        <w:t>рокополосной межмашинной связи</w:t>
      </w:r>
      <w:r>
        <w:rPr>
          <w:rStyle w:val="Hyperlink"/>
          <w:color w:val="000000" w:themeColor="text1"/>
          <w:u w:val="none"/>
        </w:rPr>
        <w:t xml:space="preserve">. В соответствии с </w:t>
      </w:r>
      <w:r w:rsidRPr="009B0633">
        <w:rPr>
          <w:rStyle w:val="Hyperlink"/>
          <w:color w:val="000000" w:themeColor="text1"/>
          <w:u w:val="none"/>
        </w:rPr>
        <w:t>Резолюции 958 (ВКР-15)</w:t>
      </w:r>
      <w:r>
        <w:rPr>
          <w:rStyle w:val="Hyperlink"/>
          <w:color w:val="000000" w:themeColor="text1"/>
          <w:u w:val="none"/>
        </w:rPr>
        <w:t xml:space="preserve"> Вопрос 9.1.8 включает в себя п</w:t>
      </w:r>
      <w:r w:rsidRPr="009B0633">
        <w:rPr>
          <w:rStyle w:val="Hyperlink"/>
          <w:color w:val="000000" w:themeColor="text1"/>
          <w:u w:val="none"/>
        </w:rPr>
        <w:t>роведение исследований по техническим и эксплуатационным аспектам сетей и систем радиосвязи, а также потребностей в спектре, включая возможное согласованное использование спектра в целях оказания поддержки</w:t>
      </w:r>
      <w:r>
        <w:rPr>
          <w:rStyle w:val="Hyperlink"/>
          <w:color w:val="000000" w:themeColor="text1"/>
          <w:u w:val="none"/>
        </w:rPr>
        <w:t xml:space="preserve"> созданию инфраструктуры узкопо</w:t>
      </w:r>
      <w:r w:rsidRPr="009B0633">
        <w:rPr>
          <w:rStyle w:val="Hyperlink"/>
          <w:color w:val="000000" w:themeColor="text1"/>
          <w:u w:val="none"/>
        </w:rPr>
        <w:t>лосной и широкополосной межмашинной связи, с це</w:t>
      </w:r>
      <w:r>
        <w:rPr>
          <w:rStyle w:val="Hyperlink"/>
          <w:color w:val="000000" w:themeColor="text1"/>
          <w:u w:val="none"/>
        </w:rPr>
        <w:t>лью разработки Рекомендаций, От</w:t>
      </w:r>
      <w:r w:rsidRPr="009B0633">
        <w:rPr>
          <w:rStyle w:val="Hyperlink"/>
          <w:color w:val="000000" w:themeColor="text1"/>
          <w:u w:val="none"/>
        </w:rPr>
        <w:t xml:space="preserve">четов и/или Справочников, в зависимости от случая, </w:t>
      </w:r>
      <w:r>
        <w:rPr>
          <w:rStyle w:val="Hyperlink"/>
          <w:color w:val="000000" w:themeColor="text1"/>
          <w:u w:val="none"/>
        </w:rPr>
        <w:t>и принять надлежащие меры в рам</w:t>
      </w:r>
      <w:r w:rsidRPr="009B0633">
        <w:rPr>
          <w:rStyle w:val="Hyperlink"/>
          <w:color w:val="000000" w:themeColor="text1"/>
          <w:u w:val="none"/>
        </w:rPr>
        <w:t>ках сферы деятельности Сектора радиосвязи МСЭ.</w:t>
      </w:r>
    </w:p>
    <w:p w:rsidR="00BF1BAC" w:rsidRDefault="00BF1BAC" w:rsidP="00BF1BAC">
      <w:pPr>
        <w:ind w:firstLine="709"/>
        <w:rPr>
          <w:rStyle w:val="Hyperlink"/>
          <w:color w:val="000000" w:themeColor="text1"/>
          <w:u w:val="none"/>
        </w:rPr>
      </w:pPr>
      <w:r>
        <w:rPr>
          <w:rStyle w:val="Hyperlink"/>
          <w:color w:val="000000" w:themeColor="text1"/>
          <w:u w:val="none"/>
        </w:rPr>
        <w:t>Данный Вопрос повестки дня ВКР-19 был передан для проработки в РГ 5</w:t>
      </w:r>
      <w:r>
        <w:rPr>
          <w:rStyle w:val="Hyperlink"/>
          <w:color w:val="000000" w:themeColor="text1"/>
          <w:u w:val="none"/>
          <w:lang w:val="en-US"/>
        </w:rPr>
        <w:t>D</w:t>
      </w:r>
      <w:r>
        <w:rPr>
          <w:rStyle w:val="Hyperlink"/>
          <w:color w:val="000000" w:themeColor="text1"/>
          <w:u w:val="none"/>
        </w:rPr>
        <w:t>, ответственную в МСЭ-</w:t>
      </w:r>
      <w:r>
        <w:rPr>
          <w:rStyle w:val="Hyperlink"/>
          <w:color w:val="000000" w:themeColor="text1"/>
          <w:u w:val="none"/>
          <w:lang w:val="en-US"/>
        </w:rPr>
        <w:t>R</w:t>
      </w:r>
      <w:r w:rsidRPr="00A26F50">
        <w:rPr>
          <w:rStyle w:val="Hyperlink"/>
          <w:color w:val="000000" w:themeColor="text1"/>
          <w:u w:val="none"/>
        </w:rPr>
        <w:t xml:space="preserve"> </w:t>
      </w:r>
      <w:r>
        <w:rPr>
          <w:rStyle w:val="Hyperlink"/>
          <w:color w:val="000000" w:themeColor="text1"/>
          <w:u w:val="none"/>
        </w:rPr>
        <w:t xml:space="preserve">за сети сотовой связи </w:t>
      </w:r>
      <w:r>
        <w:rPr>
          <w:rStyle w:val="Hyperlink"/>
          <w:color w:val="000000" w:themeColor="text1"/>
          <w:u w:val="none"/>
          <w:lang w:val="en-US"/>
        </w:rPr>
        <w:t>IMT</w:t>
      </w:r>
      <w:r>
        <w:rPr>
          <w:rStyle w:val="Hyperlink"/>
          <w:color w:val="000000" w:themeColor="text1"/>
          <w:u w:val="none"/>
        </w:rPr>
        <w:t>. При этом по данному вопросу также участвующими являются РГ 1</w:t>
      </w:r>
      <w:r>
        <w:rPr>
          <w:rStyle w:val="Hyperlink"/>
          <w:color w:val="000000" w:themeColor="text1"/>
          <w:u w:val="none"/>
          <w:lang w:val="en-US"/>
        </w:rPr>
        <w:t>B</w:t>
      </w:r>
      <w:r w:rsidRPr="00A26F50">
        <w:rPr>
          <w:rStyle w:val="Hyperlink"/>
          <w:color w:val="000000" w:themeColor="text1"/>
          <w:u w:val="none"/>
        </w:rPr>
        <w:t xml:space="preserve"> </w:t>
      </w:r>
      <w:r>
        <w:rPr>
          <w:rStyle w:val="Hyperlink"/>
          <w:color w:val="000000" w:themeColor="text1"/>
          <w:u w:val="none"/>
        </w:rPr>
        <w:t xml:space="preserve">и РГ 5А, которые являются ответственными за устройства малого радиуса действия и другие применения подвижной службы, которые также могут быть рассмотрены в рамках </w:t>
      </w:r>
      <w:r w:rsidRPr="009B0633">
        <w:rPr>
          <w:rStyle w:val="Hyperlink"/>
          <w:color w:val="000000" w:themeColor="text1"/>
          <w:u w:val="none"/>
        </w:rPr>
        <w:t>Вопрос</w:t>
      </w:r>
      <w:r>
        <w:rPr>
          <w:rStyle w:val="Hyperlink"/>
          <w:color w:val="000000" w:themeColor="text1"/>
          <w:u w:val="none"/>
        </w:rPr>
        <w:t>а</w:t>
      </w:r>
      <w:r w:rsidRPr="009B0633">
        <w:rPr>
          <w:rStyle w:val="Hyperlink"/>
          <w:color w:val="000000" w:themeColor="text1"/>
          <w:u w:val="none"/>
        </w:rPr>
        <w:t xml:space="preserve"> 9.1.8 пункта 9.1</w:t>
      </w:r>
      <w:r>
        <w:rPr>
          <w:rStyle w:val="Hyperlink"/>
          <w:color w:val="000000" w:themeColor="text1"/>
          <w:u w:val="none"/>
        </w:rPr>
        <w:t xml:space="preserve"> повестки дня ВКР-19. Помимо этого, в повестку дня ВКР-19 также входят вопросы интеллектуальных транспортных систем, для которых исследуется возможность гармонизации использования радиочастотного спектра, и которые также являются составляющей </w:t>
      </w:r>
      <w:r>
        <w:rPr>
          <w:rStyle w:val="Hyperlink"/>
          <w:color w:val="000000" w:themeColor="text1"/>
          <w:u w:val="none"/>
          <w:lang w:val="en-US"/>
        </w:rPr>
        <w:t>IoT</w:t>
      </w:r>
      <w:r w:rsidRPr="00A26F50">
        <w:rPr>
          <w:rStyle w:val="Hyperlink"/>
          <w:color w:val="000000" w:themeColor="text1"/>
          <w:u w:val="none"/>
        </w:rPr>
        <w:t>.</w:t>
      </w:r>
    </w:p>
    <w:p w:rsidR="009C211F" w:rsidRDefault="00BF1BAC" w:rsidP="00BF1BAC">
      <w:pPr>
        <w:ind w:firstLine="709"/>
        <w:rPr>
          <w:ins w:id="292" w:author="VP03" w:date="2017-09-10T11:30:00Z"/>
          <w:rStyle w:val="Hyperlink"/>
          <w:color w:val="000000" w:themeColor="text1"/>
          <w:u w:val="none"/>
        </w:rPr>
      </w:pPr>
      <w:r>
        <w:rPr>
          <w:rStyle w:val="Hyperlink"/>
          <w:color w:val="000000" w:themeColor="text1"/>
          <w:u w:val="none"/>
        </w:rPr>
        <w:t xml:space="preserve">В рамках данного отчета </w:t>
      </w:r>
      <w:r w:rsidRPr="00A26F50">
        <w:rPr>
          <w:rStyle w:val="Hyperlink"/>
          <w:color w:val="000000" w:themeColor="text1"/>
          <w:u w:val="none"/>
        </w:rPr>
        <w:t>радиочастотны</w:t>
      </w:r>
      <w:r>
        <w:rPr>
          <w:rStyle w:val="Hyperlink"/>
          <w:color w:val="000000" w:themeColor="text1"/>
          <w:u w:val="none"/>
        </w:rPr>
        <w:t>е</w:t>
      </w:r>
      <w:r w:rsidRPr="00A26F50">
        <w:rPr>
          <w:rStyle w:val="Hyperlink"/>
          <w:color w:val="000000" w:themeColor="text1"/>
          <w:u w:val="none"/>
        </w:rPr>
        <w:t xml:space="preserve"> аспект</w:t>
      </w:r>
      <w:r>
        <w:rPr>
          <w:rStyle w:val="Hyperlink"/>
          <w:color w:val="000000" w:themeColor="text1"/>
          <w:u w:val="none"/>
        </w:rPr>
        <w:t>ы</w:t>
      </w:r>
      <w:r w:rsidRPr="00A26F50">
        <w:rPr>
          <w:rStyle w:val="Hyperlink"/>
          <w:color w:val="000000" w:themeColor="text1"/>
          <w:u w:val="none"/>
        </w:rPr>
        <w:t xml:space="preserve"> приложений</w:t>
      </w:r>
      <w:r>
        <w:rPr>
          <w:rStyle w:val="Hyperlink"/>
          <w:color w:val="000000" w:themeColor="text1"/>
          <w:u w:val="none"/>
        </w:rPr>
        <w:t xml:space="preserve"> </w:t>
      </w:r>
      <w:r>
        <w:rPr>
          <w:rStyle w:val="Hyperlink"/>
          <w:color w:val="000000" w:themeColor="text1"/>
          <w:u w:val="none"/>
          <w:lang w:val="en-US"/>
        </w:rPr>
        <w:t>IoT</w:t>
      </w:r>
      <w:r w:rsidRPr="00A26F50">
        <w:rPr>
          <w:rStyle w:val="Hyperlink"/>
          <w:color w:val="000000" w:themeColor="text1"/>
          <w:u w:val="none"/>
        </w:rPr>
        <w:t xml:space="preserve"> </w:t>
      </w:r>
      <w:r>
        <w:rPr>
          <w:rStyle w:val="Hyperlink"/>
          <w:color w:val="000000" w:themeColor="text1"/>
          <w:u w:val="none"/>
        </w:rPr>
        <w:t>рассматриваются в более широком понимании и без привязки к вопросам ВКР-19. Тем не менее, именно сетям подвижной связи и устройства</w:t>
      </w:r>
      <w:r>
        <w:rPr>
          <w:rStyle w:val="Hyperlink"/>
          <w:color w:val="000000" w:themeColor="text1"/>
          <w:u w:val="none"/>
          <w:lang w:val="en-US"/>
        </w:rPr>
        <w:t>v</w:t>
      </w:r>
      <w:r>
        <w:rPr>
          <w:rStyle w:val="Hyperlink"/>
          <w:color w:val="000000" w:themeColor="text1"/>
          <w:u w:val="none"/>
        </w:rPr>
        <w:t xml:space="preserve"> малого радиуса действия уделяется особенное внимание, т.к. ожидается, что именно данные сегменты будут наиболее распространенными способами подключения устройств </w:t>
      </w:r>
      <w:r>
        <w:rPr>
          <w:rStyle w:val="Hyperlink"/>
          <w:color w:val="000000" w:themeColor="text1"/>
          <w:u w:val="none"/>
          <w:lang w:val="en-US"/>
        </w:rPr>
        <w:t>IoT</w:t>
      </w:r>
      <w:r w:rsidRPr="00532FAA">
        <w:rPr>
          <w:rStyle w:val="Hyperlink"/>
          <w:color w:val="000000" w:themeColor="text1"/>
          <w:u w:val="none"/>
        </w:rPr>
        <w:t>.</w:t>
      </w:r>
      <w:r>
        <w:rPr>
          <w:rStyle w:val="Hyperlink"/>
          <w:color w:val="000000" w:themeColor="text1"/>
          <w:u w:val="none"/>
        </w:rPr>
        <w:t xml:space="preserve"> При этом рассматриваемые в отчете вопросы гармонизации использования РЧС для устройств </w:t>
      </w:r>
      <w:r>
        <w:rPr>
          <w:rStyle w:val="Hyperlink"/>
          <w:color w:val="000000" w:themeColor="text1"/>
          <w:u w:val="none"/>
          <w:lang w:val="en-US"/>
        </w:rPr>
        <w:t>IoT</w:t>
      </w:r>
      <w:r w:rsidRPr="00532FAA">
        <w:rPr>
          <w:rStyle w:val="Hyperlink"/>
          <w:color w:val="000000" w:themeColor="text1"/>
          <w:u w:val="none"/>
        </w:rPr>
        <w:t xml:space="preserve"> </w:t>
      </w:r>
      <w:r>
        <w:rPr>
          <w:rStyle w:val="Hyperlink"/>
          <w:color w:val="000000" w:themeColor="text1"/>
          <w:u w:val="none"/>
        </w:rPr>
        <w:t>могут решаться как на национальном уровне, так и на международном уровне в рамках МСЭ.</w:t>
      </w:r>
      <w:ins w:id="293" w:author="VP03" w:date="2017-09-10T11:27:00Z">
        <w:r w:rsidR="009C211F">
          <w:rPr>
            <w:rStyle w:val="Hyperlink"/>
            <w:color w:val="000000" w:themeColor="text1"/>
            <w:u w:val="none"/>
          </w:rPr>
          <w:t xml:space="preserve"> </w:t>
        </w:r>
      </w:ins>
    </w:p>
    <w:p w:rsidR="00BF1BAC" w:rsidRDefault="00BF1BAC" w:rsidP="00BF1BAC">
      <w:pPr>
        <w:ind w:firstLine="709"/>
        <w:rPr>
          <w:rStyle w:val="Hyperlink"/>
          <w:color w:val="000000" w:themeColor="text1"/>
          <w:u w:val="none"/>
        </w:rPr>
      </w:pPr>
    </w:p>
    <w:p w:rsidR="00BF1BAC" w:rsidRDefault="00BF1BAC" w:rsidP="00BF1BAC">
      <w:pPr>
        <w:spacing w:after="160" w:line="259" w:lineRule="auto"/>
        <w:jc w:val="left"/>
        <w:rPr>
          <w:rStyle w:val="Hyperlink"/>
          <w:color w:val="000000" w:themeColor="text1"/>
          <w:u w:val="none"/>
        </w:rPr>
      </w:pPr>
      <w:r>
        <w:rPr>
          <w:rStyle w:val="Hyperlink"/>
          <w:color w:val="000000" w:themeColor="text1"/>
          <w:u w:val="none"/>
        </w:rPr>
        <w:br w:type="page"/>
      </w:r>
    </w:p>
    <w:p w:rsidR="00BF1BAC" w:rsidRPr="002E2466" w:rsidRDefault="00BF1BAC" w:rsidP="00BF1BAC">
      <w:pPr>
        <w:pStyle w:val="Heading1"/>
        <w:rPr>
          <w:rStyle w:val="Hyperlink"/>
          <w:color w:val="000000" w:themeColor="text1"/>
          <w:u w:val="none"/>
        </w:rPr>
      </w:pPr>
      <w:bookmarkStart w:id="294" w:name="_Toc416346807"/>
      <w:bookmarkStart w:id="295" w:name="_Toc444021992"/>
      <w:bookmarkStart w:id="296" w:name="_Toc492882483"/>
      <w:r w:rsidRPr="00CF3888">
        <w:rPr>
          <w:rStyle w:val="Hyperlink"/>
          <w:color w:val="000000" w:themeColor="text1"/>
          <w:u w:val="none"/>
        </w:rPr>
        <w:lastRenderedPageBreak/>
        <w:t xml:space="preserve">2 </w:t>
      </w:r>
      <w:bookmarkEnd w:id="294"/>
      <w:bookmarkEnd w:id="295"/>
      <w:r>
        <w:rPr>
          <w:rStyle w:val="Hyperlink"/>
          <w:color w:val="000000" w:themeColor="text1"/>
          <w:u w:val="none"/>
        </w:rPr>
        <w:t xml:space="preserve">развитиЕ беспроводных сетей для </w:t>
      </w:r>
      <w:r>
        <w:rPr>
          <w:rStyle w:val="Hyperlink"/>
          <w:color w:val="000000" w:themeColor="text1"/>
          <w:u w:val="none"/>
          <w:lang w:val="en-US"/>
        </w:rPr>
        <w:t>IOT</w:t>
      </w:r>
      <w:bookmarkEnd w:id="296"/>
    </w:p>
    <w:p w:rsidR="00BF1BAC" w:rsidRPr="002E2466" w:rsidRDefault="00BF1BAC" w:rsidP="00BF1BAC">
      <w:pPr>
        <w:pStyle w:val="Heading2"/>
        <w:rPr>
          <w:rStyle w:val="Hyperlink"/>
          <w:color w:val="000000" w:themeColor="text1"/>
          <w:u w:val="none"/>
        </w:rPr>
      </w:pPr>
      <w:bookmarkStart w:id="297" w:name="_Toc416346808"/>
      <w:bookmarkStart w:id="298" w:name="_Toc444021993"/>
      <w:bookmarkStart w:id="299" w:name="_Toc492882484"/>
      <w:r w:rsidRPr="00CF3888">
        <w:rPr>
          <w:rStyle w:val="Hyperlink"/>
          <w:color w:val="000000" w:themeColor="text1"/>
          <w:u w:val="none"/>
        </w:rPr>
        <w:t xml:space="preserve">2.1 </w:t>
      </w:r>
      <w:bookmarkEnd w:id="297"/>
      <w:bookmarkEnd w:id="298"/>
      <w:r>
        <w:rPr>
          <w:rStyle w:val="Hyperlink"/>
          <w:color w:val="000000" w:themeColor="text1"/>
          <w:u w:val="none"/>
        </w:rPr>
        <w:t xml:space="preserve">Классификация беспроводных сетей для </w:t>
      </w:r>
      <w:r>
        <w:rPr>
          <w:rStyle w:val="Hyperlink"/>
          <w:color w:val="000000" w:themeColor="text1"/>
          <w:u w:val="none"/>
          <w:lang w:val="en-US"/>
        </w:rPr>
        <w:t>IoT</w:t>
      </w:r>
      <w:bookmarkEnd w:id="299"/>
    </w:p>
    <w:p w:rsidR="00BF1BAC" w:rsidRDefault="00BF1BAC" w:rsidP="00BF1BAC">
      <w:pPr>
        <w:ind w:firstLine="567"/>
        <w:rPr>
          <w:rStyle w:val="Hyperlink"/>
          <w:rFonts w:cs="Arial"/>
          <w:color w:val="000000" w:themeColor="text1"/>
          <w:u w:val="none"/>
        </w:rPr>
      </w:pPr>
      <w:r>
        <w:rPr>
          <w:rStyle w:val="Hyperlink"/>
          <w:rFonts w:cs="Arial"/>
          <w:color w:val="000000" w:themeColor="text1"/>
          <w:u w:val="none"/>
        </w:rPr>
        <w:t xml:space="preserve">Как уже отмечалось выше, для обеспечения подключения устройств </w:t>
      </w:r>
      <w:r>
        <w:rPr>
          <w:rStyle w:val="Hyperlink"/>
          <w:rFonts w:cs="Arial"/>
          <w:color w:val="000000" w:themeColor="text1"/>
          <w:u w:val="none"/>
          <w:lang w:val="en-US"/>
        </w:rPr>
        <w:t>IoT</w:t>
      </w:r>
      <w:r w:rsidRPr="00532FAA">
        <w:rPr>
          <w:rStyle w:val="Hyperlink"/>
          <w:rFonts w:cs="Arial"/>
          <w:color w:val="000000" w:themeColor="text1"/>
          <w:u w:val="none"/>
        </w:rPr>
        <w:t xml:space="preserve"> </w:t>
      </w:r>
      <w:r>
        <w:rPr>
          <w:rStyle w:val="Hyperlink"/>
          <w:rFonts w:cs="Arial"/>
          <w:color w:val="000000" w:themeColor="text1"/>
          <w:u w:val="none"/>
        </w:rPr>
        <w:t xml:space="preserve">могут использоваться различные службы радиосвязи и применения. Тем не менее, подавляющее большинство беспроводных сетей для сетей </w:t>
      </w:r>
      <w:r>
        <w:rPr>
          <w:rStyle w:val="Hyperlink"/>
          <w:rFonts w:cs="Arial"/>
          <w:color w:val="000000" w:themeColor="text1"/>
          <w:u w:val="none"/>
          <w:lang w:val="en-US"/>
        </w:rPr>
        <w:t>IoT</w:t>
      </w:r>
      <w:r>
        <w:rPr>
          <w:rStyle w:val="Hyperlink"/>
          <w:rFonts w:cs="Arial"/>
          <w:color w:val="000000" w:themeColor="text1"/>
          <w:u w:val="none"/>
        </w:rPr>
        <w:t xml:space="preserve"> можно классифицировать в рамках шести крупных</w:t>
      </w:r>
      <w:r w:rsidRPr="00532FAA">
        <w:rPr>
          <w:rStyle w:val="Hyperlink"/>
          <w:rFonts w:cs="Arial"/>
          <w:color w:val="000000" w:themeColor="text1"/>
          <w:u w:val="none"/>
        </w:rPr>
        <w:t xml:space="preserve"> </w:t>
      </w:r>
      <w:r>
        <w:rPr>
          <w:rStyle w:val="Hyperlink"/>
          <w:rFonts w:cs="Arial"/>
          <w:color w:val="000000" w:themeColor="text1"/>
          <w:u w:val="none"/>
        </w:rPr>
        <w:t>сегментов, показанных на рис.2.1.</w:t>
      </w:r>
    </w:p>
    <w:p w:rsidR="00BF1BAC" w:rsidRDefault="00BF1BAC" w:rsidP="00BF1BAC">
      <w:pPr>
        <w:rPr>
          <w:rStyle w:val="Hyperlink"/>
          <w:rFonts w:cs="Arial"/>
          <w:color w:val="000000" w:themeColor="text1"/>
          <w:u w:val="none"/>
        </w:rPr>
      </w:pPr>
      <w:r>
        <w:rPr>
          <w:noProof/>
          <w:lang w:val="en-US"/>
        </w:rPr>
        <w:drawing>
          <wp:inline distT="0" distB="0" distL="0" distR="0" wp14:anchorId="234A0BA6" wp14:editId="6AADA091">
            <wp:extent cx="6084570" cy="4258945"/>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4570" cy="4258945"/>
                    </a:xfrm>
                    <a:prstGeom prst="rect">
                      <a:avLst/>
                    </a:prstGeom>
                  </pic:spPr>
                </pic:pic>
              </a:graphicData>
            </a:graphic>
          </wp:inline>
        </w:drawing>
      </w:r>
    </w:p>
    <w:p w:rsidR="00BF1BAC" w:rsidRDefault="00BF1BAC" w:rsidP="00BF1BAC">
      <w:pPr>
        <w:rPr>
          <w:rStyle w:val="Hyperlink"/>
          <w:rFonts w:cs="Arial"/>
          <w:color w:val="000000" w:themeColor="text1"/>
          <w:u w:val="none"/>
        </w:rPr>
      </w:pPr>
    </w:p>
    <w:p w:rsidR="00BF1BAC" w:rsidRPr="00F01F39" w:rsidRDefault="00BF1BAC" w:rsidP="00BF1BAC">
      <w:pPr>
        <w:jc w:val="center"/>
        <w:rPr>
          <w:rStyle w:val="Hyperlink"/>
          <w:rFonts w:cs="Arial"/>
          <w:color w:val="000000" w:themeColor="text1"/>
          <w:u w:val="none"/>
        </w:rPr>
      </w:pPr>
      <w:r>
        <w:rPr>
          <w:rStyle w:val="Hyperlink"/>
          <w:rFonts w:cs="Arial"/>
          <w:color w:val="000000" w:themeColor="text1"/>
          <w:u w:val="none"/>
        </w:rPr>
        <w:t xml:space="preserve">Рисунок 2.1 – Классификация основных беспроводных технология для </w:t>
      </w:r>
      <w:r>
        <w:rPr>
          <w:rStyle w:val="Hyperlink"/>
          <w:rFonts w:cs="Arial"/>
          <w:color w:val="000000" w:themeColor="text1"/>
          <w:u w:val="none"/>
          <w:lang w:val="en-US"/>
        </w:rPr>
        <w:t>IoT</w:t>
      </w:r>
    </w:p>
    <w:p w:rsidR="00BF1BAC" w:rsidRDefault="00BF1BAC" w:rsidP="00BF1BAC">
      <w:pPr>
        <w:rPr>
          <w:rStyle w:val="Hyperlink"/>
          <w:rFonts w:cs="Arial"/>
          <w:color w:val="000000" w:themeColor="text1"/>
          <w:u w:val="none"/>
        </w:rPr>
      </w:pPr>
    </w:p>
    <w:p w:rsidR="00BF1BAC" w:rsidRPr="00E96D7B" w:rsidRDefault="00BF1BAC" w:rsidP="00BF1BAC">
      <w:pPr>
        <w:ind w:firstLine="567"/>
        <w:rPr>
          <w:rStyle w:val="Hyperlink"/>
          <w:rFonts w:cs="Arial"/>
          <w:color w:val="000000" w:themeColor="text1"/>
          <w:u w:val="none"/>
        </w:rPr>
      </w:pPr>
      <w:r w:rsidRPr="00E96D7B">
        <w:rPr>
          <w:rStyle w:val="Hyperlink"/>
          <w:rFonts w:cs="Arial"/>
          <w:color w:val="000000" w:themeColor="text1"/>
          <w:u w:val="none"/>
        </w:rPr>
        <w:t>Данная классификация выделяет следующие сегменты беспроводных технологий:</w:t>
      </w:r>
    </w:p>
    <w:p w:rsidR="00BF1BAC" w:rsidRPr="00E96D7B" w:rsidRDefault="00BF1BAC" w:rsidP="00BF1BAC">
      <w:pPr>
        <w:ind w:firstLine="567"/>
        <w:rPr>
          <w:rStyle w:val="Hyperlink"/>
          <w:rFonts w:cs="Arial"/>
          <w:color w:val="000000" w:themeColor="text1"/>
          <w:u w:val="none"/>
        </w:rPr>
      </w:pPr>
      <w:r w:rsidRPr="00E96D7B">
        <w:rPr>
          <w:rStyle w:val="Hyperlink"/>
          <w:rFonts w:cs="Arial"/>
          <w:color w:val="000000" w:themeColor="text1"/>
          <w:u w:val="none"/>
        </w:rPr>
        <w:t>- Традиционные сотовые сети – доминирующие в настоящее время модули сотовой связи на основе GSM/EDGE и других стандартов сотовой связи поколения 2G, а также применения на основе обычных модемов UMTS и LTE без каких-либо специальных доработок для IoT;</w:t>
      </w:r>
    </w:p>
    <w:p w:rsidR="00BF1BAC" w:rsidRPr="00E96D7B" w:rsidRDefault="00BF1BAC" w:rsidP="00BF1BAC">
      <w:pPr>
        <w:ind w:firstLine="567"/>
        <w:rPr>
          <w:rStyle w:val="Hyperlink"/>
          <w:rFonts w:cs="Arial"/>
          <w:color w:val="000000" w:themeColor="text1"/>
          <w:u w:val="none"/>
        </w:rPr>
      </w:pPr>
      <w:r w:rsidRPr="00E96D7B">
        <w:rPr>
          <w:rStyle w:val="Hyperlink"/>
          <w:rFonts w:cs="Arial"/>
          <w:color w:val="000000" w:themeColor="text1"/>
          <w:u w:val="none"/>
        </w:rPr>
        <w:t>- Локальные и персональные сети, как правило, в безлицензионных полосах радиочастот или LPLA (Low Power Local-Area Networks). В качестве примера можно упомянуть устройства малого радиуса различных стандартов, например, таких как ZigBee и Bluetooth. Устройства данной категории не имеют прямого подключения к сетям передачи данных, но могут использовать различные шлюзы для расширения своего охвата. Так, гибридные решения типа mesh-сетей (сети с ячеистой топологией) с сотовым шлюзом тоже относятся к рассматриваемой категории LPLA;</w:t>
      </w:r>
    </w:p>
    <w:p w:rsidR="00BF1BAC" w:rsidRPr="00E96D7B" w:rsidRDefault="00BF1BAC" w:rsidP="00BF1BAC">
      <w:pPr>
        <w:ind w:firstLine="567"/>
        <w:rPr>
          <w:rStyle w:val="Hyperlink"/>
          <w:rFonts w:cs="Arial"/>
          <w:color w:val="000000" w:themeColor="text1"/>
          <w:u w:val="none"/>
        </w:rPr>
      </w:pPr>
      <w:r w:rsidRPr="00E96D7B">
        <w:rPr>
          <w:rStyle w:val="Hyperlink"/>
          <w:rFonts w:cs="Arial"/>
          <w:color w:val="000000" w:themeColor="text1"/>
          <w:u w:val="none"/>
        </w:rPr>
        <w:t>- LPWA (Low Power Wide Area Networks) – устройства мобильного широкополосного доступа и новые специализированные интерфейсы для сетей M2M широкого охвата. Помимо специализированных интерфейсов сетей сотовой подвижной связи в данную категорию также входят применения, реализуемые в нелицензируемых полосах частот, т.е. относящиеся к устройствам малого радиуса действия, но спроектированные для широкого охвата территории. К таким стандартам относятся такие стандарты как LoRa, Weightless и Sigfox;</w:t>
      </w:r>
    </w:p>
    <w:p w:rsidR="00BF1BAC" w:rsidRPr="00E96D7B" w:rsidRDefault="00BF1BAC" w:rsidP="00BF1BAC">
      <w:pPr>
        <w:ind w:firstLine="567"/>
        <w:rPr>
          <w:rStyle w:val="Hyperlink"/>
          <w:rFonts w:cs="Arial"/>
          <w:color w:val="000000" w:themeColor="text1"/>
          <w:u w:val="none"/>
        </w:rPr>
      </w:pPr>
      <w:r w:rsidRPr="00E96D7B">
        <w:rPr>
          <w:rStyle w:val="Hyperlink"/>
          <w:rFonts w:cs="Arial"/>
          <w:color w:val="000000" w:themeColor="text1"/>
          <w:u w:val="none"/>
        </w:rPr>
        <w:t xml:space="preserve">- технологические сети на основе стандартов профессиональной подвижной связи, таких как TETRA или DMR являются нишевым, но тем не менее значимым сегментов сетей M2M </w:t>
      </w:r>
      <w:r w:rsidRPr="00E96D7B">
        <w:rPr>
          <w:rStyle w:val="Hyperlink"/>
          <w:rFonts w:cs="Arial"/>
          <w:color w:val="000000" w:themeColor="text1"/>
          <w:u w:val="none"/>
        </w:rPr>
        <w:lastRenderedPageBreak/>
        <w:t>или IoT. В частности, высокая надежность сетей таких стандартов и малая задержка оказываются очень востребованными при автоматизации опасных и/или технологически сложных производств, таких как химическая промышленность или нефтедобыча;</w:t>
      </w:r>
    </w:p>
    <w:p w:rsidR="00BF1BAC" w:rsidRDefault="00BF1BAC" w:rsidP="00BF1BAC">
      <w:pPr>
        <w:ind w:firstLine="567"/>
        <w:rPr>
          <w:rStyle w:val="Hyperlink"/>
          <w:rFonts w:cs="Arial"/>
          <w:color w:val="000000" w:themeColor="text1"/>
          <w:u w:val="none"/>
        </w:rPr>
      </w:pPr>
      <w:r w:rsidRPr="00E96D7B">
        <w:rPr>
          <w:rStyle w:val="Hyperlink"/>
          <w:rFonts w:cs="Arial"/>
          <w:color w:val="000000" w:themeColor="text1"/>
          <w:u w:val="none"/>
        </w:rPr>
        <w:t xml:space="preserve">- спутниковые применения M2M и IoT уже развиваются </w:t>
      </w:r>
      <w:r w:rsidRPr="00E12B21">
        <w:rPr>
          <w:rStyle w:val="Hyperlink"/>
          <w:rFonts w:cs="Arial"/>
          <w:color w:val="000000" w:themeColor="text1"/>
          <w:u w:val="none"/>
        </w:rPr>
        <w:t>достаточно давно.</w:t>
      </w:r>
      <w:r w:rsidRPr="00E96D7B">
        <w:rPr>
          <w:rStyle w:val="Hyperlink"/>
          <w:rFonts w:cs="Arial"/>
          <w:color w:val="000000" w:themeColor="text1"/>
          <w:u w:val="none"/>
        </w:rPr>
        <w:t xml:space="preserve"> </w:t>
      </w:r>
      <w:r>
        <w:rPr>
          <w:rStyle w:val="Hyperlink"/>
          <w:rFonts w:cs="Arial"/>
          <w:color w:val="000000" w:themeColor="text1"/>
          <w:u w:val="none"/>
        </w:rPr>
        <w:t>Данные системы являются незаменимыми в логистике, где требуется отслеживание перемещения грузов на большие расстояния, в том числе в тех районах, где отсутствуют наземные сети связи.</w:t>
      </w:r>
      <w:r w:rsidRPr="00E96D7B">
        <w:rPr>
          <w:rStyle w:val="Hyperlink"/>
          <w:rFonts w:cs="Arial"/>
          <w:color w:val="000000" w:themeColor="text1"/>
          <w:u w:val="none"/>
        </w:rPr>
        <w:t xml:space="preserve"> </w:t>
      </w:r>
    </w:p>
    <w:p w:rsidR="009C211F" w:rsidRPr="009C211F" w:rsidRDefault="009C211F" w:rsidP="00BF1BAC">
      <w:pPr>
        <w:ind w:firstLine="567"/>
        <w:rPr>
          <w:rStyle w:val="Hyperlink"/>
          <w:rFonts w:cs="Arial"/>
          <w:color w:val="000000" w:themeColor="text1"/>
          <w:u w:val="none"/>
        </w:rPr>
      </w:pPr>
    </w:p>
    <w:p w:rsidR="00AA7369" w:rsidRPr="00AA7369" w:rsidDel="009C211F" w:rsidRDefault="00AA7369" w:rsidP="00BF1BAC">
      <w:pPr>
        <w:ind w:firstLine="567"/>
        <w:rPr>
          <w:del w:id="300" w:author="VP03" w:date="2017-09-10T11:30:00Z"/>
          <w:rStyle w:val="Hyperlink"/>
          <w:rFonts w:cs="Arial"/>
          <w:color w:val="000000" w:themeColor="text1"/>
          <w:u w:val="none"/>
        </w:rPr>
      </w:pPr>
      <w:del w:id="301" w:author="VP03" w:date="2017-09-10T11:30:00Z">
        <w:r w:rsidRPr="00AA7369" w:rsidDel="009C211F">
          <w:rPr>
            <w:rStyle w:val="Hyperlink"/>
            <w:rFonts w:cs="Arial"/>
            <w:color w:val="000000" w:themeColor="text1"/>
            <w:highlight w:val="yellow"/>
            <w:u w:val="none"/>
          </w:rPr>
          <w:delText xml:space="preserve">[Включить пояснения об особенностях беспроводных технологий для </w:delText>
        </w:r>
        <w:r w:rsidRPr="00AA7369" w:rsidDel="009C211F">
          <w:rPr>
            <w:rStyle w:val="Hyperlink"/>
            <w:rFonts w:cs="Arial"/>
            <w:color w:val="000000" w:themeColor="text1"/>
            <w:highlight w:val="yellow"/>
            <w:u w:val="none"/>
            <w:lang w:val="en-US"/>
          </w:rPr>
          <w:delText>IoT</w:delText>
        </w:r>
        <w:r w:rsidRPr="00AA7369" w:rsidDel="009C211F">
          <w:rPr>
            <w:rStyle w:val="Hyperlink"/>
            <w:rFonts w:cs="Arial"/>
            <w:color w:val="000000" w:themeColor="text1"/>
            <w:highlight w:val="yellow"/>
            <w:u w:val="none"/>
          </w:rPr>
          <w:delText xml:space="preserve"> по сравнению с традиционными сетями беспроводной связи]</w:delText>
        </w:r>
        <w:r w:rsidDel="009C211F">
          <w:rPr>
            <w:rStyle w:val="Hyperlink"/>
            <w:rFonts w:cs="Arial"/>
            <w:color w:val="000000" w:themeColor="text1"/>
            <w:u w:val="none"/>
          </w:rPr>
          <w:delText xml:space="preserve"> </w:delText>
        </w:r>
      </w:del>
    </w:p>
    <w:p w:rsidR="00BF1BAC" w:rsidRPr="00F86E0E" w:rsidRDefault="00BF1BAC" w:rsidP="00BF1BAC">
      <w:pPr>
        <w:ind w:firstLine="567"/>
      </w:pPr>
      <w:r>
        <w:rPr>
          <w:rStyle w:val="Hyperlink"/>
          <w:rFonts w:cs="Arial"/>
          <w:color w:val="000000" w:themeColor="text1"/>
          <w:u w:val="none"/>
        </w:rPr>
        <w:t xml:space="preserve">Большинство из вышеперечисленных категорий носит универсальный характер, т.е. одни и те же радиоинтерфейсы могут быть использованы для решения задачи подключения устройств в различных сегментах </w:t>
      </w:r>
      <w:r>
        <w:rPr>
          <w:rStyle w:val="Hyperlink"/>
          <w:rFonts w:cs="Arial"/>
          <w:color w:val="000000" w:themeColor="text1"/>
          <w:u w:val="none"/>
          <w:lang w:val="en-US"/>
        </w:rPr>
        <w:t>M</w:t>
      </w:r>
      <w:r w:rsidRPr="00E12B21">
        <w:rPr>
          <w:rStyle w:val="Hyperlink"/>
          <w:rFonts w:cs="Arial"/>
          <w:color w:val="000000" w:themeColor="text1"/>
          <w:u w:val="none"/>
        </w:rPr>
        <w:t>2</w:t>
      </w:r>
      <w:r>
        <w:rPr>
          <w:rStyle w:val="Hyperlink"/>
          <w:rFonts w:cs="Arial"/>
          <w:color w:val="000000" w:themeColor="text1"/>
          <w:u w:val="none"/>
          <w:lang w:val="en-US"/>
        </w:rPr>
        <w:t>M</w:t>
      </w:r>
      <w:r w:rsidRPr="00E12B21">
        <w:rPr>
          <w:rStyle w:val="Hyperlink"/>
          <w:rFonts w:cs="Arial"/>
          <w:color w:val="000000" w:themeColor="text1"/>
          <w:u w:val="none"/>
        </w:rPr>
        <w:t xml:space="preserve"> </w:t>
      </w:r>
      <w:r>
        <w:rPr>
          <w:rStyle w:val="Hyperlink"/>
          <w:rFonts w:cs="Arial"/>
          <w:color w:val="000000" w:themeColor="text1"/>
          <w:u w:val="none"/>
        </w:rPr>
        <w:t xml:space="preserve">и </w:t>
      </w:r>
      <w:r>
        <w:rPr>
          <w:rStyle w:val="Hyperlink"/>
          <w:rFonts w:cs="Arial"/>
          <w:color w:val="000000" w:themeColor="text1"/>
          <w:u w:val="none"/>
          <w:lang w:val="en-US"/>
        </w:rPr>
        <w:t>IoT</w:t>
      </w:r>
      <w:r w:rsidRPr="00E12B21">
        <w:rPr>
          <w:rStyle w:val="Hyperlink"/>
          <w:rFonts w:cs="Arial"/>
          <w:color w:val="000000" w:themeColor="text1"/>
          <w:u w:val="none"/>
        </w:rPr>
        <w:t xml:space="preserve">. </w:t>
      </w:r>
      <w:r>
        <w:rPr>
          <w:rStyle w:val="Hyperlink"/>
          <w:rFonts w:cs="Arial"/>
          <w:color w:val="000000" w:themeColor="text1"/>
          <w:u w:val="none"/>
        </w:rPr>
        <w:t xml:space="preserve">Однако в ряде случаев может существовать необходимость специальных требований для отдельных отраслей, что может повлечь за собой разработку новых радиоинтерфейсов. Для понимания всеобъемлющего характера применений </w:t>
      </w:r>
      <w:r>
        <w:rPr>
          <w:rStyle w:val="Hyperlink"/>
          <w:rFonts w:cs="Arial"/>
          <w:color w:val="000000" w:themeColor="text1"/>
          <w:u w:val="none"/>
          <w:lang w:val="en-US"/>
        </w:rPr>
        <w:t>IoT</w:t>
      </w:r>
      <w:r w:rsidRPr="00493B95">
        <w:rPr>
          <w:rStyle w:val="Hyperlink"/>
          <w:rFonts w:cs="Arial"/>
          <w:color w:val="000000" w:themeColor="text1"/>
          <w:u w:val="none"/>
        </w:rPr>
        <w:t xml:space="preserve"> </w:t>
      </w:r>
      <w:r>
        <w:rPr>
          <w:rStyle w:val="Hyperlink"/>
          <w:rFonts w:cs="Arial"/>
          <w:color w:val="000000" w:themeColor="text1"/>
          <w:u w:val="none"/>
        </w:rPr>
        <w:t xml:space="preserve">на рис.2.2 дана одна из возможных классификаций устройств </w:t>
      </w:r>
      <w:r>
        <w:rPr>
          <w:rStyle w:val="Hyperlink"/>
          <w:rFonts w:cs="Arial"/>
          <w:color w:val="000000" w:themeColor="text1"/>
          <w:u w:val="none"/>
          <w:lang w:val="en-US"/>
        </w:rPr>
        <w:t>M</w:t>
      </w:r>
      <w:r w:rsidRPr="00493B95">
        <w:rPr>
          <w:rStyle w:val="Hyperlink"/>
          <w:rFonts w:cs="Arial"/>
          <w:color w:val="000000" w:themeColor="text1"/>
          <w:u w:val="none"/>
        </w:rPr>
        <w:t>2</w:t>
      </w:r>
      <w:r>
        <w:rPr>
          <w:rStyle w:val="Hyperlink"/>
          <w:rFonts w:cs="Arial"/>
          <w:color w:val="000000" w:themeColor="text1"/>
          <w:u w:val="none"/>
          <w:lang w:val="en-US"/>
        </w:rPr>
        <w:t>M</w:t>
      </w:r>
      <w:r w:rsidRPr="00493B95">
        <w:rPr>
          <w:rStyle w:val="Hyperlink"/>
          <w:rFonts w:cs="Arial"/>
          <w:color w:val="000000" w:themeColor="text1"/>
          <w:u w:val="none"/>
        </w:rPr>
        <w:t>/</w:t>
      </w:r>
      <w:r>
        <w:rPr>
          <w:rStyle w:val="Hyperlink"/>
          <w:rFonts w:cs="Arial"/>
          <w:color w:val="000000" w:themeColor="text1"/>
          <w:u w:val="none"/>
          <w:lang w:val="en-US"/>
        </w:rPr>
        <w:t>IoT</w:t>
      </w:r>
      <w:r w:rsidRPr="00493B95">
        <w:rPr>
          <w:rStyle w:val="Hyperlink"/>
          <w:rFonts w:cs="Arial"/>
          <w:color w:val="000000" w:themeColor="text1"/>
          <w:u w:val="none"/>
        </w:rPr>
        <w:t xml:space="preserve"> </w:t>
      </w:r>
      <w:r>
        <w:rPr>
          <w:rStyle w:val="Hyperlink"/>
          <w:rFonts w:cs="Arial"/>
          <w:color w:val="000000" w:themeColor="text1"/>
          <w:u w:val="none"/>
        </w:rPr>
        <w:t xml:space="preserve">по версии </w:t>
      </w:r>
      <w:r w:rsidRPr="006F1BA0">
        <w:rPr>
          <w:lang w:val="en-US"/>
        </w:rPr>
        <w:t>Machine</w:t>
      </w:r>
      <w:r w:rsidRPr="00493B95">
        <w:t xml:space="preserve"> </w:t>
      </w:r>
      <w:r w:rsidRPr="006F1BA0">
        <w:rPr>
          <w:lang w:val="en-US"/>
        </w:rPr>
        <w:t>Intelligence</w:t>
      </w:r>
      <w:r w:rsidRPr="00493B95">
        <w:t xml:space="preserve"> </w:t>
      </w:r>
      <w:r w:rsidRPr="006F1BA0">
        <w:rPr>
          <w:lang w:val="en-US"/>
        </w:rPr>
        <w:t>Research</w:t>
      </w:r>
      <w:r w:rsidRPr="00493B95">
        <w:t xml:space="preserve"> </w:t>
      </w:r>
      <w:r w:rsidRPr="006F1BA0">
        <w:rPr>
          <w:lang w:val="en-US"/>
        </w:rPr>
        <w:t>Institute</w:t>
      </w:r>
      <w:r>
        <w:t>.</w:t>
      </w:r>
      <w:ins w:id="302" w:author="VP03" w:date="2017-09-10T12:45:00Z">
        <w:r w:rsidR="00F86E0E" w:rsidRPr="00F86E0E">
          <w:rPr>
            <w:rPrChange w:id="303" w:author="VP03" w:date="2017-09-10T12:45:00Z">
              <w:rPr>
                <w:lang w:val="en-US"/>
              </w:rPr>
            </w:rPrChange>
          </w:rPr>
          <w:t xml:space="preserve"> </w:t>
        </w:r>
      </w:ins>
      <w:ins w:id="304" w:author="VP03" w:date="2017-09-10T12:46:00Z">
        <w:r w:rsidR="00F86E0E">
          <w:t>Классификация на</w:t>
        </w:r>
      </w:ins>
      <w:ins w:id="305" w:author="VP03" w:date="2017-09-10T12:47:00Z">
        <w:r w:rsidR="00F86E0E">
          <w:t xml:space="preserve"> рис.2.2 учитывает только применение устройств </w:t>
        </w:r>
        <w:r w:rsidR="00F86E0E">
          <w:rPr>
            <w:lang w:val="en-US"/>
          </w:rPr>
          <w:t>IoT</w:t>
        </w:r>
        <w:r w:rsidR="00F86E0E" w:rsidRPr="00F86E0E">
          <w:rPr>
            <w:rPrChange w:id="306" w:author="VP03" w:date="2017-09-10T12:47:00Z">
              <w:rPr>
                <w:lang w:val="en-US"/>
              </w:rPr>
            </w:rPrChange>
          </w:rPr>
          <w:t xml:space="preserve"> </w:t>
        </w:r>
        <w:r w:rsidR="00F86E0E">
          <w:t xml:space="preserve">в разных отраслях, но </w:t>
        </w:r>
      </w:ins>
      <w:ins w:id="307" w:author="VP03" w:date="2017-09-10T12:48:00Z">
        <w:r w:rsidR="00F86E0E">
          <w:t xml:space="preserve">не </w:t>
        </w:r>
      </w:ins>
      <w:ins w:id="308" w:author="VP03" w:date="2017-09-10T12:49:00Z">
        <w:r w:rsidR="00F86E0E">
          <w:t>описывает</w:t>
        </w:r>
      </w:ins>
      <w:ins w:id="309" w:author="VP03" w:date="2017-09-10T12:48:00Z">
        <w:r w:rsidR="00F86E0E">
          <w:t xml:space="preserve"> особенности</w:t>
        </w:r>
      </w:ins>
      <w:ins w:id="310" w:author="VP03" w:date="2017-09-10T12:49:00Z">
        <w:r w:rsidR="00F86E0E">
          <w:t xml:space="preserve"> использования различных систем радиосвязи.</w:t>
        </w:r>
      </w:ins>
    </w:p>
    <w:p w:rsidR="009C211F" w:rsidRDefault="00F86E0E" w:rsidP="00BF1BAC">
      <w:pPr>
        <w:ind w:firstLine="567"/>
        <w:rPr>
          <w:ins w:id="311" w:author="VP03" w:date="2017-09-10T11:38:00Z"/>
        </w:rPr>
      </w:pPr>
      <w:ins w:id="312" w:author="VP03" w:date="2017-09-10T12:50:00Z">
        <w:r>
          <w:t xml:space="preserve">На данный момент не существует устоявшейся классификации применений </w:t>
        </w:r>
        <w:r>
          <w:rPr>
            <w:lang w:val="en-US"/>
          </w:rPr>
          <w:t>IoT</w:t>
        </w:r>
        <w:r w:rsidRPr="00F86E0E">
          <w:rPr>
            <w:rPrChange w:id="313" w:author="VP03" w:date="2017-09-10T12:50:00Z">
              <w:rPr>
                <w:lang w:val="en-US"/>
              </w:rPr>
            </w:rPrChange>
          </w:rPr>
          <w:t xml:space="preserve"> </w:t>
        </w:r>
        <w:r>
          <w:t xml:space="preserve">в привязке к </w:t>
        </w:r>
      </w:ins>
      <w:ins w:id="314" w:author="VP03" w:date="2017-09-10T13:04:00Z">
        <w:r w:rsidR="0000514A">
          <w:t xml:space="preserve">требованиям к </w:t>
        </w:r>
      </w:ins>
      <w:ins w:id="315" w:author="VP03" w:date="2017-09-10T12:50:00Z">
        <w:r>
          <w:t xml:space="preserve">радиотехнологиям. </w:t>
        </w:r>
      </w:ins>
      <w:del w:id="316" w:author="VP03" w:date="2017-09-10T12:50:00Z">
        <w:r w:rsidR="00BF1BAC" w:rsidDel="00F86E0E">
          <w:delText>На данный момент</w:delText>
        </w:r>
      </w:del>
      <w:ins w:id="317" w:author="VP03" w:date="2017-09-10T12:50:00Z">
        <w:r>
          <w:t>Тем не менее</w:t>
        </w:r>
      </w:ins>
      <w:ins w:id="318" w:author="VP03" w:date="2017-09-10T12:51:00Z">
        <w:r>
          <w:t>,</w:t>
        </w:r>
      </w:ins>
      <w:r w:rsidR="00BF1BAC">
        <w:t xml:space="preserve"> развитие </w:t>
      </w:r>
      <w:r w:rsidR="00BF1BAC">
        <w:rPr>
          <w:lang w:val="en-US"/>
        </w:rPr>
        <w:t>IoT</w:t>
      </w:r>
      <w:r w:rsidR="00BF1BAC" w:rsidRPr="00493B95">
        <w:t xml:space="preserve"> </w:t>
      </w:r>
      <w:r w:rsidR="00BF1BAC">
        <w:t xml:space="preserve">показвает, что особые требования к беспроводным технологиям </w:t>
      </w:r>
      <w:del w:id="319" w:author="VP03" w:date="2017-09-10T11:38:00Z">
        <w:r w:rsidR="00BF1BAC" w:rsidDel="009C211F">
          <w:delText>могут возникнуть</w:delText>
        </w:r>
      </w:del>
      <w:ins w:id="320" w:author="VP03" w:date="2017-09-10T11:38:00Z">
        <w:r w:rsidR="009C211F">
          <w:t xml:space="preserve"> </w:t>
        </w:r>
      </w:ins>
      <w:ins w:id="321" w:author="VP03" w:date="2017-09-10T12:51:00Z">
        <w:r>
          <w:t xml:space="preserve">можно </w:t>
        </w:r>
      </w:ins>
      <w:ins w:id="322" w:author="VP03" w:date="2017-09-10T11:38:00Z">
        <w:r w:rsidR="009C211F">
          <w:t xml:space="preserve">разделить на </w:t>
        </w:r>
      </w:ins>
      <w:ins w:id="323" w:author="VP03" w:date="2017-09-10T11:39:00Z">
        <w:r w:rsidR="009C211F">
          <w:t>три</w:t>
        </w:r>
      </w:ins>
      <w:ins w:id="324" w:author="VP03" w:date="2017-09-10T11:38:00Z">
        <w:r w:rsidR="009C211F">
          <w:t xml:space="preserve"> </w:t>
        </w:r>
      </w:ins>
      <w:ins w:id="325" w:author="VP03" w:date="2017-09-10T12:36:00Z">
        <w:r>
          <w:t xml:space="preserve">условных и </w:t>
        </w:r>
      </w:ins>
      <w:ins w:id="326" w:author="VP03" w:date="2017-09-10T11:38:00Z">
        <w:r w:rsidR="009C211F">
          <w:t>очень широких категории:</w:t>
        </w:r>
      </w:ins>
    </w:p>
    <w:p w:rsidR="009C211F" w:rsidRDefault="009C211F" w:rsidP="00BF1BAC">
      <w:pPr>
        <w:ind w:firstLine="567"/>
        <w:rPr>
          <w:ins w:id="327" w:author="VP03" w:date="2017-09-10T11:39:00Z"/>
        </w:rPr>
      </w:pPr>
      <w:ins w:id="328" w:author="VP03" w:date="2017-09-10T11:41:00Z">
        <w:r>
          <w:t>1)</w:t>
        </w:r>
      </w:ins>
      <w:r w:rsidR="00BF1BAC">
        <w:t xml:space="preserve"> </w:t>
      </w:r>
      <w:del w:id="329" w:author="VP03" w:date="2017-09-10T11:38:00Z">
        <w:r w:rsidR="00BF1BAC" w:rsidDel="009C211F">
          <w:delText xml:space="preserve">в случае </w:delText>
        </w:r>
      </w:del>
      <w:r w:rsidR="00BF1BAC">
        <w:t>наличи</w:t>
      </w:r>
      <w:ins w:id="330" w:author="VP03" w:date="2017-09-10T11:38:00Z">
        <w:r>
          <w:t>е</w:t>
        </w:r>
      </w:ins>
      <w:del w:id="331" w:author="VP03" w:date="2017-09-10T11:38:00Z">
        <w:r w:rsidR="00BF1BAC" w:rsidDel="009C211F">
          <w:delText>я</w:delText>
        </w:r>
      </w:del>
      <w:r w:rsidR="00BF1BAC">
        <w:t xml:space="preserve"> повышенных требований к надежности или задержке в канале радиосвязи.</w:t>
      </w:r>
    </w:p>
    <w:p w:rsidR="009C211F" w:rsidRDefault="009C211F" w:rsidP="00BF1BAC">
      <w:pPr>
        <w:ind w:firstLine="567"/>
        <w:rPr>
          <w:ins w:id="332" w:author="VP03" w:date="2017-09-10T11:40:00Z"/>
        </w:rPr>
      </w:pPr>
      <w:ins w:id="333" w:author="VP03" w:date="2017-09-10T11:41:00Z">
        <w:r>
          <w:t>2)</w:t>
        </w:r>
      </w:ins>
      <w:ins w:id="334" w:author="VP03" w:date="2017-09-10T11:39:00Z">
        <w:r>
          <w:t xml:space="preserve"> наличие</w:t>
        </w:r>
      </w:ins>
      <w:ins w:id="335" w:author="VP03" w:date="2017-09-10T11:40:00Z">
        <w:r>
          <w:t xml:space="preserve"> повышенных требований к надежности или задержке в канале радиосвязи одновременно с очень высокой пропускной способностью;</w:t>
        </w:r>
      </w:ins>
    </w:p>
    <w:p w:rsidR="009C211F" w:rsidRDefault="009C211F" w:rsidP="00BF1BAC">
      <w:pPr>
        <w:ind w:firstLine="567"/>
        <w:rPr>
          <w:ins w:id="336" w:author="VP03" w:date="2017-09-10T11:41:00Z"/>
        </w:rPr>
      </w:pPr>
      <w:ins w:id="337" w:author="VP03" w:date="2017-09-10T11:41:00Z">
        <w:r>
          <w:t>3)</w:t>
        </w:r>
      </w:ins>
      <w:ins w:id="338" w:author="VP03" w:date="2017-09-10T11:40:00Z">
        <w:r>
          <w:t xml:space="preserve"> наличие требований по энергоэффективности и </w:t>
        </w:r>
      </w:ins>
      <w:ins w:id="339" w:author="VP03" w:date="2017-09-10T13:03:00Z">
        <w:r w:rsidR="0000514A">
          <w:t>дешевизне эксплуатации</w:t>
        </w:r>
      </w:ins>
      <w:ins w:id="340" w:author="VP03" w:date="2017-09-10T11:40:00Z">
        <w:r>
          <w:t>, при меньших тре</w:t>
        </w:r>
      </w:ins>
      <w:ins w:id="341" w:author="VP03" w:date="2017-09-10T11:41:00Z">
        <w:r>
          <w:t>б</w:t>
        </w:r>
      </w:ins>
      <w:ins w:id="342" w:author="VP03" w:date="2017-09-10T11:40:00Z">
        <w:r>
          <w:t>ованиях к задержке</w:t>
        </w:r>
      </w:ins>
      <w:ins w:id="343" w:author="VP03" w:date="2017-09-10T11:41:00Z">
        <w:r>
          <w:t xml:space="preserve"> и пропускной способности.</w:t>
        </w:r>
      </w:ins>
    </w:p>
    <w:p w:rsidR="009C211F" w:rsidRDefault="009C211F" w:rsidP="00BF1BAC">
      <w:pPr>
        <w:ind w:firstLine="567"/>
        <w:rPr>
          <w:ins w:id="344" w:author="VP03" w:date="2017-09-10T11:39:00Z"/>
        </w:rPr>
      </w:pPr>
      <w:ins w:id="345" w:author="VP03" w:date="2017-09-10T11:40:00Z">
        <w:r>
          <w:t xml:space="preserve"> </w:t>
        </w:r>
      </w:ins>
    </w:p>
    <w:p w:rsidR="009C211F" w:rsidRDefault="00BF1BAC" w:rsidP="00BF1BAC">
      <w:pPr>
        <w:ind w:firstLine="567"/>
        <w:rPr>
          <w:ins w:id="346" w:author="VP03" w:date="2017-09-10T12:28:00Z"/>
        </w:rPr>
      </w:pPr>
      <w:r>
        <w:t xml:space="preserve"> </w:t>
      </w:r>
      <w:del w:id="347" w:author="VP03" w:date="2017-09-10T12:26:00Z">
        <w:r w:rsidDel="005E2701">
          <w:delText>Пока единственным</w:delText>
        </w:r>
      </w:del>
      <w:ins w:id="348" w:author="VP03" w:date="2017-09-10T12:26:00Z">
        <w:r w:rsidR="005E2701">
          <w:t>Основным</w:t>
        </w:r>
      </w:ins>
      <w:r>
        <w:t xml:space="preserve"> сегментом</w:t>
      </w:r>
      <w:ins w:id="349" w:author="VP03" w:date="2017-09-10T12:26:00Z">
        <w:r w:rsidR="005E2701">
          <w:t xml:space="preserve"> </w:t>
        </w:r>
        <w:r w:rsidR="005E2701">
          <w:rPr>
            <w:lang w:val="en-US"/>
          </w:rPr>
          <w:t>IoT</w:t>
        </w:r>
      </w:ins>
      <w:r>
        <w:t xml:space="preserve">, который </w:t>
      </w:r>
      <w:del w:id="350" w:author="VP03" w:date="2017-09-10T12:26:00Z">
        <w:r w:rsidDel="005E2701">
          <w:delText>в явном виде</w:delText>
        </w:r>
      </w:del>
      <w:ins w:id="351" w:author="VP03" w:date="2017-09-10T11:41:00Z">
        <w:r w:rsidR="009C211F">
          <w:t>имеет требования в категории 1) и</w:t>
        </w:r>
      </w:ins>
      <w:r>
        <w:t xml:space="preserve"> потребовал отдельных радиоинтерфейсов, является интеллектуальный транспорт, где для безопасности движения требуются специальные радиотехнологии</w:t>
      </w:r>
      <w:ins w:id="352" w:author="VP03" w:date="2017-09-10T11:42:00Z">
        <w:r w:rsidR="009C211F">
          <w:t xml:space="preserve">, такие как стандарты </w:t>
        </w:r>
        <w:r w:rsidR="009C211F">
          <w:rPr>
            <w:lang w:val="en-US"/>
          </w:rPr>
          <w:t>IEEE</w:t>
        </w:r>
        <w:r w:rsidR="009C211F" w:rsidRPr="009C211F">
          <w:rPr>
            <w:rPrChange w:id="353" w:author="VP03" w:date="2017-09-10T11:42:00Z">
              <w:rPr>
                <w:lang w:val="en-US"/>
              </w:rPr>
            </w:rPrChange>
          </w:rPr>
          <w:t xml:space="preserve"> 802.11</w:t>
        </w:r>
        <w:r w:rsidR="009C211F">
          <w:rPr>
            <w:lang w:val="en-US"/>
          </w:rPr>
          <w:t>p</w:t>
        </w:r>
        <w:r w:rsidR="009C211F" w:rsidRPr="009C211F">
          <w:rPr>
            <w:rPrChange w:id="354" w:author="VP03" w:date="2017-09-10T11:42:00Z">
              <w:rPr>
                <w:lang w:val="en-US"/>
              </w:rPr>
            </w:rPrChange>
          </w:rPr>
          <w:t xml:space="preserve"> </w:t>
        </w:r>
        <w:r w:rsidR="009C211F">
          <w:t xml:space="preserve">и </w:t>
        </w:r>
        <w:r w:rsidR="009C211F">
          <w:rPr>
            <w:lang w:val="en-US"/>
          </w:rPr>
          <w:t>LTE</w:t>
        </w:r>
        <w:r w:rsidR="009C211F" w:rsidRPr="009C211F">
          <w:rPr>
            <w:rPrChange w:id="355" w:author="VP03" w:date="2017-09-10T11:42:00Z">
              <w:rPr>
                <w:lang w:val="en-US"/>
              </w:rPr>
            </w:rPrChange>
          </w:rPr>
          <w:t xml:space="preserve"> </w:t>
        </w:r>
        <w:r w:rsidR="009C211F">
          <w:rPr>
            <w:lang w:val="en-US"/>
          </w:rPr>
          <w:t>V</w:t>
        </w:r>
        <w:r w:rsidR="009C211F" w:rsidRPr="009C211F">
          <w:rPr>
            <w:rPrChange w:id="356" w:author="VP03" w:date="2017-09-10T11:42:00Z">
              <w:rPr>
                <w:lang w:val="en-US"/>
              </w:rPr>
            </w:rPrChange>
          </w:rPr>
          <w:t>2</w:t>
        </w:r>
        <w:r w:rsidR="009C211F">
          <w:rPr>
            <w:lang w:val="en-US"/>
          </w:rPr>
          <w:t>X</w:t>
        </w:r>
        <w:r w:rsidR="009C211F" w:rsidRPr="009C211F">
          <w:rPr>
            <w:rPrChange w:id="357" w:author="VP03" w:date="2017-09-10T11:42:00Z">
              <w:rPr>
                <w:lang w:val="en-US"/>
              </w:rPr>
            </w:rPrChange>
          </w:rPr>
          <w:t xml:space="preserve"> </w:t>
        </w:r>
        <w:r w:rsidR="009C211F">
          <w:t xml:space="preserve">(расширение стандарта </w:t>
        </w:r>
        <w:r w:rsidR="009C211F">
          <w:rPr>
            <w:lang w:val="en-US"/>
          </w:rPr>
          <w:t>LTE</w:t>
        </w:r>
        <w:r w:rsidR="009C211F" w:rsidRPr="009C211F">
          <w:rPr>
            <w:rPrChange w:id="358" w:author="VP03" w:date="2017-09-10T11:42:00Z">
              <w:rPr>
                <w:lang w:val="en-US"/>
              </w:rPr>
            </w:rPrChange>
          </w:rPr>
          <w:t>)</w:t>
        </w:r>
      </w:ins>
      <w:r>
        <w:t xml:space="preserve">. </w:t>
      </w:r>
      <w:ins w:id="359" w:author="VP03" w:date="2017-09-10T12:27:00Z">
        <w:r w:rsidR="005E2701">
          <w:t xml:space="preserve">Также предполагается, что такое применение как управление электросетями </w:t>
        </w:r>
        <w:r w:rsidR="005E2701" w:rsidRPr="005E2701">
          <w:rPr>
            <w:rPrChange w:id="360" w:author="VP03" w:date="2017-09-10T12:27:00Z">
              <w:rPr>
                <w:lang w:val="en-US"/>
              </w:rPr>
            </w:rPrChange>
          </w:rPr>
          <w:t>(</w:t>
        </w:r>
        <w:r w:rsidR="005E2701">
          <w:rPr>
            <w:lang w:val="en-US"/>
          </w:rPr>
          <w:t>Smart</w:t>
        </w:r>
        <w:r w:rsidR="005E2701" w:rsidRPr="005E2701">
          <w:rPr>
            <w:rPrChange w:id="361" w:author="VP03" w:date="2017-09-10T12:27:00Z">
              <w:rPr>
                <w:lang w:val="en-US"/>
              </w:rPr>
            </w:rPrChange>
          </w:rPr>
          <w:t xml:space="preserve"> </w:t>
        </w:r>
        <w:r w:rsidR="005E2701">
          <w:rPr>
            <w:lang w:val="en-US"/>
          </w:rPr>
          <w:t>Grid</w:t>
        </w:r>
        <w:r w:rsidR="005E2701" w:rsidRPr="005E2701">
          <w:rPr>
            <w:rPrChange w:id="362" w:author="VP03" w:date="2017-09-10T12:27:00Z">
              <w:rPr>
                <w:lang w:val="en-US"/>
              </w:rPr>
            </w:rPrChange>
          </w:rPr>
          <w:t>)</w:t>
        </w:r>
        <w:r w:rsidR="005E2701">
          <w:t>, та</w:t>
        </w:r>
      </w:ins>
      <w:ins w:id="363" w:author="VP03" w:date="2017-09-10T12:28:00Z">
        <w:r w:rsidR="005E2701">
          <w:t>кже будет относится к данной категории и потребует специальных мер для снижения зедержек.</w:t>
        </w:r>
      </w:ins>
    </w:p>
    <w:p w:rsidR="005E2701" w:rsidRDefault="005E2701" w:rsidP="00BF1BAC">
      <w:pPr>
        <w:ind w:firstLine="567"/>
        <w:rPr>
          <w:ins w:id="364" w:author="VP03" w:date="2017-09-10T12:31:00Z"/>
        </w:rPr>
      </w:pPr>
      <w:ins w:id="365" w:author="VP03" w:date="2017-09-10T12:28:00Z">
        <w:r>
          <w:t>Ко второй категор</w:t>
        </w:r>
      </w:ins>
      <w:ins w:id="366" w:author="VP03" w:date="2017-09-10T12:29:00Z">
        <w:r>
          <w:t xml:space="preserve">ии относят вопросы автоматизации промышленности. Для управления </w:t>
        </w:r>
      </w:ins>
      <w:ins w:id="367" w:author="VP03" w:date="2017-09-10T12:30:00Z">
        <w:r>
          <w:t>промышленными роботами могут понадобится системы видеоаналитики, которые потребуют большой пропускной способности, наряду с малой задержкой. Ожида</w:t>
        </w:r>
      </w:ins>
      <w:ins w:id="368" w:author="VP03" w:date="2017-09-10T12:31:00Z">
        <w:r>
          <w:t>ется, что такие решения будут носить локальный характер и не потребуют большой дальность связи.</w:t>
        </w:r>
      </w:ins>
    </w:p>
    <w:p w:rsidR="005E2701" w:rsidRDefault="005E2701" w:rsidP="00BF1BAC">
      <w:pPr>
        <w:ind w:firstLine="567"/>
        <w:rPr>
          <w:ins w:id="369" w:author="VP03" w:date="2017-09-10T13:12:00Z"/>
        </w:rPr>
      </w:pPr>
      <w:ins w:id="370" w:author="VP03" w:date="2017-09-10T12:31:00Z">
        <w:r>
          <w:t>Третья категория</w:t>
        </w:r>
      </w:ins>
      <w:ins w:id="371" w:author="VP03" w:date="2017-09-10T12:33:00Z">
        <w:r w:rsidR="00F86E0E">
          <w:t xml:space="preserve"> является наиболее массовой и включает в себя многочисленные системы мониторинга ЖКХ, сис</w:t>
        </w:r>
      </w:ins>
      <w:ins w:id="372" w:author="VP03" w:date="2017-09-10T12:34:00Z">
        <w:r w:rsidR="00F86E0E">
          <w:t xml:space="preserve">темы управления </w:t>
        </w:r>
      </w:ins>
      <w:ins w:id="373" w:author="VP03" w:date="2017-09-10T12:42:00Z">
        <w:r w:rsidR="00F86E0E">
          <w:t>«</w:t>
        </w:r>
      </w:ins>
      <w:ins w:id="374" w:author="VP03" w:date="2017-09-10T13:02:00Z">
        <w:r w:rsidR="0000514A">
          <w:t xml:space="preserve">Умными городами», бытовые приборы, медицинское оборудование и т.д. </w:t>
        </w:r>
      </w:ins>
      <w:ins w:id="375" w:author="VP03" w:date="2017-09-10T13:03:00Z">
        <w:r w:rsidR="0000514A">
          <w:t>Именно в этой категории преимущественно находятся техноло</w:t>
        </w:r>
      </w:ins>
      <w:ins w:id="376" w:author="VP03" w:date="2017-09-10T13:04:00Z">
        <w:r w:rsidR="0000514A">
          <w:t xml:space="preserve">гии </w:t>
        </w:r>
        <w:r w:rsidR="0000514A">
          <w:rPr>
            <w:lang w:val="en-US"/>
          </w:rPr>
          <w:t>LPLA</w:t>
        </w:r>
        <w:r w:rsidR="0000514A" w:rsidRPr="0000514A">
          <w:rPr>
            <w:rPrChange w:id="377" w:author="VP03" w:date="2017-09-10T13:04:00Z">
              <w:rPr>
                <w:lang w:val="en-US"/>
              </w:rPr>
            </w:rPrChange>
          </w:rPr>
          <w:t xml:space="preserve"> </w:t>
        </w:r>
        <w:r w:rsidR="0000514A">
          <w:t xml:space="preserve">и </w:t>
        </w:r>
        <w:r w:rsidR="0000514A">
          <w:rPr>
            <w:lang w:val="en-US"/>
          </w:rPr>
          <w:t>LPWA</w:t>
        </w:r>
        <w:r w:rsidR="008B4EA6">
          <w:t>.</w:t>
        </w:r>
      </w:ins>
      <w:ins w:id="378" w:author="VP03" w:date="2017-09-10T12:30:00Z">
        <w:r>
          <w:t xml:space="preserve"> </w:t>
        </w:r>
      </w:ins>
    </w:p>
    <w:p w:rsidR="00D700C8" w:rsidRPr="00D700C8" w:rsidRDefault="00D700C8" w:rsidP="00BF1BAC">
      <w:pPr>
        <w:ind w:firstLine="567"/>
        <w:rPr>
          <w:ins w:id="379" w:author="VP03" w:date="2017-09-10T13:05:00Z"/>
        </w:rPr>
      </w:pPr>
      <w:ins w:id="380" w:author="VP03" w:date="2017-09-10T13:12:00Z">
        <w:r>
          <w:t>Более подро</w:t>
        </w:r>
      </w:ins>
      <w:ins w:id="381" w:author="VP03" w:date="2017-09-10T13:13:00Z">
        <w:r>
          <w:t>бно различные беспроводные технологии</w:t>
        </w:r>
      </w:ins>
      <w:ins w:id="382" w:author="VP03" w:date="2017-09-10T13:14:00Z">
        <w:r>
          <w:t xml:space="preserve"> в привязки к их привязке к их возможностям по удовлетворению требований </w:t>
        </w:r>
      </w:ins>
      <w:ins w:id="383" w:author="VP03" w:date="2017-09-10T13:15:00Z">
        <w:r>
          <w:t xml:space="preserve">различных применений </w:t>
        </w:r>
        <w:r>
          <w:rPr>
            <w:lang w:val="en-US"/>
          </w:rPr>
          <w:t>IoT</w:t>
        </w:r>
      </w:ins>
      <w:ins w:id="384" w:author="VP03" w:date="2017-09-10T13:14:00Z">
        <w:r>
          <w:t xml:space="preserve"> </w:t>
        </w:r>
      </w:ins>
      <w:ins w:id="385" w:author="VP03" w:date="2017-09-10T13:13:00Z">
        <w:r>
          <w:t>рассмотрены в разделе 3.</w:t>
        </w:r>
      </w:ins>
    </w:p>
    <w:p w:rsidR="008B4EA6" w:rsidRPr="005E2701" w:rsidRDefault="008B4EA6" w:rsidP="00BF1BAC">
      <w:pPr>
        <w:ind w:firstLine="567"/>
        <w:rPr>
          <w:ins w:id="386" w:author="VP03" w:date="2017-09-10T11:42:00Z"/>
        </w:rPr>
      </w:pPr>
    </w:p>
    <w:p w:rsidR="00BF1BAC" w:rsidRPr="00493B95" w:rsidRDefault="00BF1BAC" w:rsidP="00BF1BAC">
      <w:pPr>
        <w:ind w:firstLine="567"/>
      </w:pPr>
      <w:del w:id="387" w:author="VP03" w:date="2017-09-10T12:38:00Z">
        <w:r w:rsidDel="00F86E0E">
          <w:delText xml:space="preserve">Еще одним сегментом может стать промышленность, а именно автоматизация производств, где также может потребоваться очень малая задержка. Данные типы радиоинтерфейсов укладываются в вышеописанную классификацию беспроводных технологий, как правило, в сегмент </w:delText>
        </w:r>
        <w:r w:rsidRPr="00E96D7B" w:rsidDel="00F86E0E">
          <w:rPr>
            <w:rStyle w:val="Hyperlink"/>
            <w:rFonts w:cs="Arial"/>
            <w:color w:val="000000" w:themeColor="text1"/>
            <w:u w:val="none"/>
          </w:rPr>
          <w:delText>LPLA</w:delText>
        </w:r>
        <w:r w:rsidDel="00F86E0E">
          <w:rPr>
            <w:rStyle w:val="Hyperlink"/>
            <w:rFonts w:cs="Arial"/>
            <w:color w:val="000000" w:themeColor="text1"/>
            <w:u w:val="none"/>
          </w:rPr>
          <w:delText xml:space="preserve"> в силу необходимости локальной обработки для достижения задержки в единицы мс. Однако не исключено, что в будущем данные радиоинтерфейсы будут рассматриваться в качестве отдельной категории и требовать отдельного подхода в радиочастотном обеспечении.</w:delText>
        </w:r>
        <w:r w:rsidDel="00F86E0E">
          <w:delText xml:space="preserve"> </w:delText>
        </w:r>
      </w:del>
    </w:p>
    <w:p w:rsidR="00BF1BAC" w:rsidRDefault="00BF1BAC" w:rsidP="00BF1BAC">
      <w:pPr>
        <w:ind w:firstLine="567"/>
        <w:rPr>
          <w:ins w:id="388" w:author="VP03" w:date="2017-09-10T13:16:00Z"/>
        </w:rPr>
      </w:pPr>
    </w:p>
    <w:p w:rsidR="00D700C8" w:rsidRDefault="00D700C8" w:rsidP="00BF1BAC">
      <w:pPr>
        <w:ind w:firstLine="567"/>
        <w:rPr>
          <w:ins w:id="389" w:author="VP03" w:date="2017-09-10T13:16:00Z"/>
        </w:rPr>
        <w:sectPr w:rsidR="00D700C8" w:rsidSect="00D700C8">
          <w:footerReference w:type="default" r:id="rId12"/>
          <w:footerReference w:type="first" r:id="rId13"/>
          <w:pgSz w:w="11907" w:h="16840" w:code="9"/>
          <w:pgMar w:top="1134" w:right="907" w:bottom="567" w:left="1418" w:header="720" w:footer="0" w:gutter="0"/>
          <w:cols w:space="720"/>
          <w:titlePg/>
          <w:docGrid w:linePitch="326"/>
        </w:sectPr>
      </w:pPr>
    </w:p>
    <w:p w:rsidR="00D700C8" w:rsidRDefault="00D700C8" w:rsidP="00BF1BAC">
      <w:pPr>
        <w:ind w:firstLine="567"/>
        <w:rPr>
          <w:ins w:id="390" w:author="VP03" w:date="2017-09-10T13:16:00Z"/>
        </w:rPr>
      </w:pPr>
    </w:p>
    <w:p w:rsidR="00D700C8" w:rsidRDefault="00D700C8" w:rsidP="00BF1BAC">
      <w:pPr>
        <w:ind w:firstLine="567"/>
      </w:pPr>
    </w:p>
    <w:p w:rsidR="00D700C8" w:rsidRPr="008B2282" w:rsidRDefault="00D700C8" w:rsidP="00D700C8">
      <w:pPr>
        <w:spacing w:line="360" w:lineRule="auto"/>
        <w:ind w:hanging="142"/>
        <w:jc w:val="center"/>
        <w:rPr>
          <w:moveTo w:id="391" w:author="VP03" w:date="2017-09-10T13:17:00Z"/>
          <w:rFonts w:eastAsia="Calibri"/>
          <w:lang w:val="en-US"/>
        </w:rPr>
      </w:pPr>
      <w:moveToRangeStart w:id="392" w:author="VP03" w:date="2017-09-10T13:17:00Z" w:name="move492812754"/>
      <w:moveTo w:id="393" w:author="VP03" w:date="2017-09-10T13:17:00Z">
        <w:r w:rsidRPr="00BF6FE6">
          <w:rPr>
            <w:rFonts w:eastAsia="Calibri"/>
            <w:noProof/>
            <w:lang w:val="en-US"/>
          </w:rPr>
          <w:drawing>
            <wp:inline distT="0" distB="0" distL="0" distR="0" wp14:anchorId="18DB9BC4" wp14:editId="3BF36128">
              <wp:extent cx="8042275" cy="5257800"/>
              <wp:effectExtent l="0" t="0" r="0" b="0"/>
              <wp:docPr id="12" name="Рисунок 28685" descr="http://puu.sh/hlYm4/bf2aefe5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5" descr="http://puu.sh/hlYm4/bf2aefe5e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42275" cy="5257800"/>
                      </a:xfrm>
                      <a:prstGeom prst="rect">
                        <a:avLst/>
                      </a:prstGeom>
                      <a:noFill/>
                      <a:ln>
                        <a:noFill/>
                      </a:ln>
                    </pic:spPr>
                  </pic:pic>
                </a:graphicData>
              </a:graphic>
            </wp:inline>
          </w:drawing>
        </w:r>
      </w:moveTo>
    </w:p>
    <w:p w:rsidR="00D700C8" w:rsidRPr="00493B95" w:rsidRDefault="00D700C8" w:rsidP="00D700C8">
      <w:pPr>
        <w:spacing w:line="360" w:lineRule="auto"/>
        <w:jc w:val="center"/>
        <w:rPr>
          <w:moveTo w:id="394" w:author="VP03" w:date="2017-09-10T13:17:00Z"/>
          <w:rFonts w:eastAsia="Calibri"/>
        </w:rPr>
      </w:pPr>
      <w:moveTo w:id="395" w:author="VP03" w:date="2017-09-10T13:17:00Z">
        <w:r w:rsidRPr="008B2282">
          <w:rPr>
            <w:rFonts w:eastAsia="Calibri"/>
          </w:rPr>
          <w:t xml:space="preserve">Рисунок </w:t>
        </w:r>
        <w:r>
          <w:rPr>
            <w:rFonts w:eastAsia="Calibri"/>
          </w:rPr>
          <w:t>2</w:t>
        </w:r>
        <w:r w:rsidRPr="008B2282">
          <w:rPr>
            <w:rFonts w:eastAsia="Calibri"/>
          </w:rPr>
          <w:t>.</w:t>
        </w:r>
        <w:r>
          <w:rPr>
            <w:rFonts w:eastAsia="Calibri"/>
          </w:rPr>
          <w:t>2</w:t>
        </w:r>
        <w:r w:rsidRPr="008B2282">
          <w:rPr>
            <w:rFonts w:eastAsia="Calibri"/>
          </w:rPr>
          <w:t xml:space="preserve"> - </w:t>
        </w:r>
        <w:r>
          <w:rPr>
            <w:rFonts w:eastAsia="Calibri"/>
          </w:rPr>
          <w:t>Классификация</w:t>
        </w:r>
        <w:r w:rsidRPr="008B2282">
          <w:rPr>
            <w:rFonts w:eastAsia="Calibri"/>
          </w:rPr>
          <w:t xml:space="preserve"> рынка M2M</w:t>
        </w:r>
        <w:r>
          <w:rPr>
            <w:rFonts w:eastAsia="Calibri"/>
          </w:rPr>
          <w:t xml:space="preserve"> и </w:t>
        </w:r>
        <w:r>
          <w:rPr>
            <w:rFonts w:eastAsia="Calibri"/>
            <w:lang w:val="en-US"/>
          </w:rPr>
          <w:t>IoT</w:t>
        </w:r>
        <w:r w:rsidRPr="00493B95">
          <w:rPr>
            <w:rFonts w:eastAsia="Calibri"/>
          </w:rPr>
          <w:t xml:space="preserve"> </w:t>
        </w:r>
        <w:r>
          <w:rPr>
            <w:rFonts w:eastAsia="Calibri"/>
          </w:rPr>
          <w:t>устройств по типам применений</w:t>
        </w:r>
      </w:moveTo>
    </w:p>
    <w:moveToRangeEnd w:id="392"/>
    <w:p w:rsidR="00D700C8" w:rsidRDefault="00D700C8" w:rsidP="00BF1BAC">
      <w:pPr>
        <w:ind w:firstLine="567"/>
        <w:rPr>
          <w:ins w:id="396" w:author="VP03" w:date="2017-09-10T13:16:00Z"/>
        </w:rPr>
        <w:sectPr w:rsidR="00D700C8" w:rsidSect="00D700C8">
          <w:pgSz w:w="16840" w:h="11907" w:orient="landscape" w:code="9"/>
          <w:pgMar w:top="907" w:right="562" w:bottom="1411" w:left="1138" w:header="720" w:footer="0" w:gutter="0"/>
          <w:cols w:space="720"/>
          <w:titlePg/>
          <w:docGrid w:linePitch="326"/>
          <w:sectPrChange w:id="397" w:author="VP03" w:date="2017-09-10T13:16:00Z">
            <w:sectPr w:rsidR="00D700C8" w:rsidSect="00D700C8">
              <w:pgSz w:w="11907" w:h="16840" w:orient="portrait"/>
              <w:pgMar w:top="1134" w:right="907" w:bottom="567" w:left="1418" w:header="720" w:footer="0" w:gutter="0"/>
            </w:sectPr>
          </w:sectPrChange>
        </w:sectPr>
      </w:pPr>
    </w:p>
    <w:p w:rsidR="00BF1BAC" w:rsidRDefault="00BF1BAC" w:rsidP="00BF1BAC">
      <w:pPr>
        <w:ind w:firstLine="567"/>
      </w:pPr>
    </w:p>
    <w:p w:rsidR="00BF1BAC" w:rsidRPr="008A5645" w:rsidRDefault="00BF1BAC" w:rsidP="00BF1BAC">
      <w:pPr>
        <w:pStyle w:val="Heading2"/>
        <w:rPr>
          <w:rStyle w:val="Hyperlink"/>
          <w:color w:val="000000" w:themeColor="text1"/>
          <w:u w:val="none"/>
        </w:rPr>
      </w:pPr>
      <w:bookmarkStart w:id="398" w:name="_Toc416346809"/>
      <w:bookmarkStart w:id="399" w:name="_Toc444021994"/>
      <w:bookmarkStart w:id="400" w:name="_Toc492882485"/>
      <w:r w:rsidRPr="00CF3888">
        <w:rPr>
          <w:rStyle w:val="Hyperlink"/>
          <w:color w:val="000000" w:themeColor="text1"/>
          <w:u w:val="none"/>
        </w:rPr>
        <w:t xml:space="preserve">2.2 </w:t>
      </w:r>
      <w:bookmarkEnd w:id="398"/>
      <w:bookmarkEnd w:id="399"/>
      <w:r>
        <w:rPr>
          <w:rStyle w:val="Hyperlink"/>
          <w:color w:val="000000" w:themeColor="text1"/>
          <w:u w:val="none"/>
        </w:rPr>
        <w:t xml:space="preserve">Прогнозы развития беспроводных сетей для </w:t>
      </w:r>
      <w:r>
        <w:rPr>
          <w:rStyle w:val="Hyperlink"/>
          <w:color w:val="000000" w:themeColor="text1"/>
          <w:u w:val="none"/>
          <w:lang w:val="en-US"/>
        </w:rPr>
        <w:t>IoT</w:t>
      </w:r>
      <w:bookmarkEnd w:id="400"/>
      <w:r>
        <w:rPr>
          <w:rStyle w:val="Hyperlink"/>
          <w:color w:val="000000" w:themeColor="text1"/>
          <w:u w:val="none"/>
        </w:rPr>
        <w:t xml:space="preserve"> </w:t>
      </w:r>
    </w:p>
    <w:p w:rsidR="00BF1BAC" w:rsidRDefault="00BF1BAC" w:rsidP="00BF1BAC">
      <w:pPr>
        <w:ind w:firstLine="567"/>
        <w:rPr>
          <w:rStyle w:val="Hyperlink"/>
          <w:rFonts w:cs="Arial"/>
          <w:color w:val="000000" w:themeColor="text1"/>
          <w:u w:val="none"/>
        </w:rPr>
      </w:pPr>
      <w:r>
        <w:rPr>
          <w:rStyle w:val="Hyperlink"/>
          <w:rFonts w:cs="Arial"/>
          <w:color w:val="000000" w:themeColor="text1"/>
          <w:u w:val="none"/>
        </w:rPr>
        <w:t xml:space="preserve">Существует большое количество прогнозов по развитию сетей </w:t>
      </w:r>
      <w:r>
        <w:rPr>
          <w:rStyle w:val="Hyperlink"/>
          <w:rFonts w:cs="Arial"/>
          <w:color w:val="000000" w:themeColor="text1"/>
          <w:u w:val="none"/>
          <w:lang w:val="en-US"/>
        </w:rPr>
        <w:t>IoT</w:t>
      </w:r>
      <w:r>
        <w:rPr>
          <w:rStyle w:val="Hyperlink"/>
          <w:rFonts w:cs="Arial"/>
          <w:color w:val="000000" w:themeColor="text1"/>
          <w:u w:val="none"/>
        </w:rPr>
        <w:t>, которые по своей природе в подавляющем большинстве строятся на беспроводных технологи</w:t>
      </w:r>
      <w:ins w:id="401" w:author="VP03" w:date="2017-09-11T06:09:00Z">
        <w:r w:rsidR="00236E2D">
          <w:rPr>
            <w:rStyle w:val="Hyperlink"/>
            <w:rFonts w:cs="Arial"/>
            <w:color w:val="000000" w:themeColor="text1"/>
            <w:u w:val="none"/>
          </w:rPr>
          <w:t>ях</w:t>
        </w:r>
      </w:ins>
      <w:del w:id="402" w:author="VP03" w:date="2017-09-11T06:09:00Z">
        <w:r w:rsidDel="00236E2D">
          <w:rPr>
            <w:rStyle w:val="Hyperlink"/>
            <w:rFonts w:cs="Arial"/>
            <w:color w:val="000000" w:themeColor="text1"/>
            <w:u w:val="none"/>
          </w:rPr>
          <w:delText>й</w:delText>
        </w:r>
      </w:del>
      <w:r>
        <w:rPr>
          <w:rStyle w:val="Hyperlink"/>
          <w:rFonts w:cs="Arial"/>
          <w:color w:val="000000" w:themeColor="text1"/>
          <w:u w:val="none"/>
        </w:rPr>
        <w:t xml:space="preserve">. первоначальные прогнозы развития </w:t>
      </w:r>
      <w:r>
        <w:rPr>
          <w:rStyle w:val="Hyperlink"/>
          <w:rFonts w:cs="Arial"/>
          <w:color w:val="000000" w:themeColor="text1"/>
          <w:u w:val="none"/>
          <w:lang w:val="en-US"/>
        </w:rPr>
        <w:t>IoT</w:t>
      </w:r>
      <w:r w:rsidRPr="00DC4D5B">
        <w:rPr>
          <w:rStyle w:val="Hyperlink"/>
          <w:rFonts w:cs="Arial"/>
          <w:color w:val="000000" w:themeColor="text1"/>
          <w:u w:val="none"/>
        </w:rPr>
        <w:t xml:space="preserve"> </w:t>
      </w:r>
      <w:r>
        <w:rPr>
          <w:rStyle w:val="Hyperlink"/>
          <w:rFonts w:cs="Arial"/>
          <w:color w:val="000000" w:themeColor="text1"/>
          <w:u w:val="none"/>
        </w:rPr>
        <w:t xml:space="preserve">были достаточно амбициозными с точки зрения числа подключенных устройств (20 млрд. и более к 2020 году), однако фрагментация стандартов на всех уровнях модели </w:t>
      </w:r>
      <w:r>
        <w:rPr>
          <w:rStyle w:val="Hyperlink"/>
          <w:rFonts w:cs="Arial"/>
          <w:color w:val="000000" w:themeColor="text1"/>
          <w:u w:val="none"/>
          <w:lang w:val="en-US"/>
        </w:rPr>
        <w:t>IWF</w:t>
      </w:r>
      <w:r w:rsidRPr="00DC4D5B">
        <w:rPr>
          <w:rStyle w:val="Hyperlink"/>
          <w:rFonts w:cs="Arial"/>
          <w:color w:val="000000" w:themeColor="text1"/>
          <w:u w:val="none"/>
        </w:rPr>
        <w:t xml:space="preserve"> </w:t>
      </w:r>
      <w:r>
        <w:rPr>
          <w:rStyle w:val="Hyperlink"/>
          <w:rFonts w:cs="Arial"/>
          <w:color w:val="000000" w:themeColor="text1"/>
          <w:u w:val="none"/>
        </w:rPr>
        <w:t xml:space="preserve">на ранних этапах внедрения </w:t>
      </w:r>
      <w:r>
        <w:rPr>
          <w:rStyle w:val="Hyperlink"/>
          <w:rFonts w:cs="Arial"/>
          <w:color w:val="000000" w:themeColor="text1"/>
          <w:u w:val="none"/>
          <w:lang w:val="en-US"/>
        </w:rPr>
        <w:t>IoT</w:t>
      </w:r>
      <w:r>
        <w:rPr>
          <w:rStyle w:val="Hyperlink"/>
          <w:rFonts w:cs="Arial"/>
          <w:color w:val="000000" w:themeColor="text1"/>
          <w:u w:val="none"/>
        </w:rPr>
        <w:t xml:space="preserve">, а также инерционность традиционных отраслей экономики, несколько замедлили темпы внедрения. По этой причине существуют и альтернативные прогнозы с меньшим числом устройств.  </w:t>
      </w:r>
    </w:p>
    <w:p w:rsidR="00BF1BAC" w:rsidRPr="00DC4D5B" w:rsidDel="00D700C8" w:rsidRDefault="00BF1BAC" w:rsidP="00BF1BAC">
      <w:pPr>
        <w:ind w:firstLine="567"/>
        <w:rPr>
          <w:del w:id="403" w:author="VP03" w:date="2017-09-10T13:17:00Z"/>
          <w:rFonts w:eastAsia="Calibri"/>
        </w:rPr>
      </w:pPr>
      <w:r>
        <w:rPr>
          <w:rStyle w:val="Hyperlink"/>
          <w:rFonts w:cs="Arial"/>
          <w:color w:val="000000" w:themeColor="text1"/>
          <w:u w:val="none"/>
        </w:rPr>
        <w:t xml:space="preserve">На рис.2.3 представлен прогноз </w:t>
      </w:r>
      <w:r>
        <w:rPr>
          <w:rFonts w:eastAsia="Calibri"/>
        </w:rPr>
        <w:t>к</w:t>
      </w:r>
      <w:r w:rsidRPr="008B2282">
        <w:rPr>
          <w:rFonts w:eastAsia="Calibri"/>
        </w:rPr>
        <w:t>омпани</w:t>
      </w:r>
      <w:r>
        <w:rPr>
          <w:rFonts w:eastAsia="Calibri"/>
        </w:rPr>
        <w:t>и Strategy Analytics от 201</w:t>
      </w:r>
      <w:r w:rsidRPr="00B46750">
        <w:rPr>
          <w:rFonts w:eastAsia="Calibri"/>
        </w:rPr>
        <w:t>4</w:t>
      </w:r>
      <w:r>
        <w:rPr>
          <w:rFonts w:eastAsia="Calibri"/>
        </w:rPr>
        <w:t xml:space="preserve"> года, который разделение рынка устройств</w:t>
      </w:r>
      <w:r w:rsidRPr="008B2282">
        <w:rPr>
          <w:rFonts w:eastAsia="Calibri"/>
        </w:rPr>
        <w:t xml:space="preserve"> на три категории: сотовые M2M, локальные сети малой мощности (LPLA), обширные сети малой мощности (LPWA).</w:t>
      </w:r>
      <w:r>
        <w:rPr>
          <w:rFonts w:eastAsia="Calibri"/>
        </w:rPr>
        <w:t xml:space="preserve"> </w:t>
      </w:r>
      <w:r w:rsidRPr="00DC4D5B">
        <w:rPr>
          <w:rFonts w:eastAsia="Calibri"/>
        </w:rPr>
        <w:t xml:space="preserve">Для класса LPWA на рис. </w:t>
      </w:r>
      <w:r>
        <w:rPr>
          <w:rFonts w:eastAsia="Calibri"/>
        </w:rPr>
        <w:t>2</w:t>
      </w:r>
      <w:r w:rsidRPr="00DC4D5B">
        <w:rPr>
          <w:rFonts w:eastAsia="Calibri"/>
        </w:rPr>
        <w:t>.</w:t>
      </w:r>
      <w:r>
        <w:rPr>
          <w:rFonts w:eastAsia="Calibri"/>
        </w:rPr>
        <w:t>4</w:t>
      </w:r>
      <w:r w:rsidRPr="00DC4D5B">
        <w:rPr>
          <w:rFonts w:eastAsia="Calibri"/>
        </w:rPr>
        <w:t xml:space="preserve"> приведены оценки </w:t>
      </w:r>
      <w:r>
        <w:rPr>
          <w:rFonts w:eastAsia="Calibri"/>
        </w:rPr>
        <w:t xml:space="preserve">Strategy Analytics по </w:t>
      </w:r>
      <w:r w:rsidRPr="00DC4D5B">
        <w:rPr>
          <w:rFonts w:eastAsia="Calibri"/>
        </w:rPr>
        <w:t>количеств</w:t>
      </w:r>
      <w:r>
        <w:rPr>
          <w:rFonts w:eastAsia="Calibri"/>
        </w:rPr>
        <w:t>у</w:t>
      </w:r>
      <w:r w:rsidRPr="00DC4D5B">
        <w:rPr>
          <w:rFonts w:eastAsia="Calibri"/>
        </w:rPr>
        <w:t xml:space="preserve"> соединений по различным географическим регионам.</w:t>
      </w:r>
    </w:p>
    <w:p w:rsidR="00BF1BAC" w:rsidDel="00D700C8" w:rsidRDefault="00BF1BAC" w:rsidP="00BF1BAC">
      <w:pPr>
        <w:ind w:firstLine="567"/>
        <w:rPr>
          <w:del w:id="404" w:author="VP03" w:date="2017-09-10T13:17:00Z"/>
          <w:rStyle w:val="Hyperlink"/>
          <w:rFonts w:cs="Arial"/>
          <w:color w:val="000000" w:themeColor="text1"/>
          <w:u w:val="none"/>
        </w:rPr>
      </w:pPr>
    </w:p>
    <w:p w:rsidR="00BF1BAC" w:rsidRDefault="00BF1BAC" w:rsidP="00BF1BAC">
      <w:pPr>
        <w:ind w:firstLine="567"/>
        <w:rPr>
          <w:ins w:id="405" w:author="VP03" w:date="2017-09-10T13:17:00Z"/>
        </w:rPr>
      </w:pPr>
    </w:p>
    <w:p w:rsidR="00D700C8" w:rsidRDefault="00D700C8" w:rsidP="00BF1BAC">
      <w:pPr>
        <w:ind w:firstLine="567"/>
        <w:rPr>
          <w:ins w:id="406" w:author="VP03" w:date="2017-09-10T13:17:00Z"/>
        </w:rPr>
      </w:pPr>
    </w:p>
    <w:p w:rsidR="00D700C8" w:rsidRDefault="00D700C8" w:rsidP="00BF1BAC">
      <w:pPr>
        <w:ind w:firstLine="567"/>
        <w:rPr>
          <w:ins w:id="407" w:author="VP03" w:date="2017-09-10T13:17:00Z"/>
        </w:rPr>
      </w:pPr>
    </w:p>
    <w:p w:rsidR="00D700C8" w:rsidDel="00D700C8" w:rsidRDefault="00D700C8" w:rsidP="00BF1BAC">
      <w:pPr>
        <w:ind w:firstLine="567"/>
        <w:rPr>
          <w:del w:id="408" w:author="VP03" w:date="2017-09-10T13:17:00Z"/>
        </w:rPr>
        <w:sectPr w:rsidR="00D700C8" w:rsidDel="00D700C8" w:rsidSect="00D700C8">
          <w:pgSz w:w="11907" w:h="16840" w:code="9"/>
          <w:pgMar w:top="1134" w:right="907" w:bottom="567" w:left="1418" w:header="720" w:footer="0" w:gutter="0"/>
          <w:cols w:space="720"/>
          <w:titlePg/>
          <w:docGrid w:linePitch="326"/>
        </w:sectPr>
      </w:pPr>
    </w:p>
    <w:p w:rsidR="00BF1BAC" w:rsidDel="00D700C8" w:rsidRDefault="00BF1BAC" w:rsidP="00BF1BAC">
      <w:pPr>
        <w:ind w:firstLine="567"/>
        <w:rPr>
          <w:del w:id="409" w:author="VP03" w:date="2017-09-10T13:17:00Z"/>
        </w:rPr>
      </w:pPr>
    </w:p>
    <w:p w:rsidR="00BF1BAC" w:rsidDel="00D700C8" w:rsidRDefault="00BF1BAC" w:rsidP="00BF1BAC">
      <w:pPr>
        <w:ind w:firstLine="567"/>
        <w:rPr>
          <w:del w:id="410" w:author="VP03" w:date="2017-09-10T13:17:00Z"/>
        </w:rPr>
      </w:pPr>
    </w:p>
    <w:p w:rsidR="00BF1BAC" w:rsidDel="00D700C8" w:rsidRDefault="00BF1BAC" w:rsidP="00BF1BAC">
      <w:pPr>
        <w:ind w:firstLine="567"/>
        <w:rPr>
          <w:del w:id="411" w:author="VP03" w:date="2017-09-10T13:17:00Z"/>
        </w:rPr>
      </w:pPr>
    </w:p>
    <w:p w:rsidR="00BF1BAC" w:rsidRPr="008B2282" w:rsidDel="00D700C8" w:rsidRDefault="00BF1BAC" w:rsidP="00BF1BAC">
      <w:pPr>
        <w:spacing w:line="360" w:lineRule="auto"/>
        <w:ind w:hanging="142"/>
        <w:jc w:val="center"/>
        <w:rPr>
          <w:moveFrom w:id="412" w:author="VP03" w:date="2017-09-10T13:17:00Z"/>
          <w:rFonts w:eastAsia="Calibri"/>
          <w:lang w:val="en-US"/>
        </w:rPr>
      </w:pPr>
      <w:moveFromRangeStart w:id="413" w:author="VP03" w:date="2017-09-10T13:17:00Z" w:name="move492812754"/>
      <w:moveFrom w:id="414" w:author="VP03" w:date="2017-09-10T13:17:00Z">
        <w:r w:rsidRPr="00BF6FE6" w:rsidDel="00D700C8">
          <w:rPr>
            <w:rFonts w:eastAsia="Calibri"/>
            <w:noProof/>
            <w:lang w:val="en-US"/>
          </w:rPr>
          <w:drawing>
            <wp:inline distT="0" distB="0" distL="0" distR="0" wp14:anchorId="21F5BC89" wp14:editId="6B4E8FC9">
              <wp:extent cx="8042275" cy="5257800"/>
              <wp:effectExtent l="0" t="0" r="0" b="0"/>
              <wp:docPr id="3" name="Рисунок 28685" descr="http://puu.sh/hlYm4/bf2aefe5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5" descr="http://puu.sh/hlYm4/bf2aefe5e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42275" cy="5257800"/>
                      </a:xfrm>
                      <a:prstGeom prst="rect">
                        <a:avLst/>
                      </a:prstGeom>
                      <a:noFill/>
                      <a:ln>
                        <a:noFill/>
                      </a:ln>
                    </pic:spPr>
                  </pic:pic>
                </a:graphicData>
              </a:graphic>
            </wp:inline>
          </w:drawing>
        </w:r>
      </w:moveFrom>
    </w:p>
    <w:p w:rsidR="00BF1BAC" w:rsidRPr="00493B95" w:rsidDel="00D700C8" w:rsidRDefault="00BF1BAC" w:rsidP="00BF1BAC">
      <w:pPr>
        <w:spacing w:line="360" w:lineRule="auto"/>
        <w:jc w:val="center"/>
        <w:rPr>
          <w:moveFrom w:id="415" w:author="VP03" w:date="2017-09-10T13:17:00Z"/>
          <w:rFonts w:eastAsia="Calibri"/>
        </w:rPr>
      </w:pPr>
      <w:moveFrom w:id="416" w:author="VP03" w:date="2017-09-10T13:17:00Z">
        <w:r w:rsidRPr="008B2282" w:rsidDel="00D700C8">
          <w:rPr>
            <w:rFonts w:eastAsia="Calibri"/>
          </w:rPr>
          <w:t xml:space="preserve">Рисунок </w:t>
        </w:r>
        <w:r w:rsidDel="00D700C8">
          <w:rPr>
            <w:rFonts w:eastAsia="Calibri"/>
          </w:rPr>
          <w:t>2</w:t>
        </w:r>
        <w:r w:rsidRPr="008B2282" w:rsidDel="00D700C8">
          <w:rPr>
            <w:rFonts w:eastAsia="Calibri"/>
          </w:rPr>
          <w:t>.</w:t>
        </w:r>
        <w:r w:rsidDel="00D700C8">
          <w:rPr>
            <w:rFonts w:eastAsia="Calibri"/>
          </w:rPr>
          <w:t>2</w:t>
        </w:r>
        <w:r w:rsidRPr="008B2282" w:rsidDel="00D700C8">
          <w:rPr>
            <w:rFonts w:eastAsia="Calibri"/>
          </w:rPr>
          <w:t xml:space="preserve"> - </w:t>
        </w:r>
        <w:r w:rsidDel="00D700C8">
          <w:rPr>
            <w:rFonts w:eastAsia="Calibri"/>
          </w:rPr>
          <w:t>Классификация</w:t>
        </w:r>
        <w:r w:rsidRPr="008B2282" w:rsidDel="00D700C8">
          <w:rPr>
            <w:rFonts w:eastAsia="Calibri"/>
          </w:rPr>
          <w:t xml:space="preserve"> рынка M2M</w:t>
        </w:r>
        <w:r w:rsidDel="00D700C8">
          <w:rPr>
            <w:rFonts w:eastAsia="Calibri"/>
          </w:rPr>
          <w:t xml:space="preserve"> и </w:t>
        </w:r>
        <w:r w:rsidDel="00D700C8">
          <w:rPr>
            <w:rFonts w:eastAsia="Calibri"/>
            <w:lang w:val="en-US"/>
          </w:rPr>
          <w:t>IoT</w:t>
        </w:r>
        <w:r w:rsidRPr="00493B95" w:rsidDel="00D700C8">
          <w:rPr>
            <w:rFonts w:eastAsia="Calibri"/>
          </w:rPr>
          <w:t xml:space="preserve"> </w:t>
        </w:r>
        <w:r w:rsidDel="00D700C8">
          <w:rPr>
            <w:rFonts w:eastAsia="Calibri"/>
          </w:rPr>
          <w:t>устройств по типам применений</w:t>
        </w:r>
      </w:moveFrom>
    </w:p>
    <w:moveFromRangeEnd w:id="413"/>
    <w:p w:rsidR="00BF1BAC" w:rsidRPr="00493B95" w:rsidDel="00D700C8" w:rsidRDefault="00BF1BAC" w:rsidP="00BF1BAC">
      <w:pPr>
        <w:ind w:firstLine="567"/>
        <w:rPr>
          <w:del w:id="417" w:author="VP03" w:date="2017-09-10T13:17:00Z"/>
          <w:rStyle w:val="Hyperlink"/>
          <w:rFonts w:cs="Arial"/>
          <w:color w:val="000000" w:themeColor="text1"/>
          <w:u w:val="none"/>
        </w:rPr>
      </w:pPr>
    </w:p>
    <w:p w:rsidR="00BF1BAC" w:rsidDel="00D700C8" w:rsidRDefault="00BF1BAC" w:rsidP="00BF1BAC">
      <w:pPr>
        <w:ind w:firstLine="567"/>
        <w:rPr>
          <w:del w:id="418" w:author="VP03" w:date="2017-09-10T13:17:00Z"/>
          <w:rStyle w:val="Hyperlink"/>
          <w:rFonts w:cs="Arial"/>
          <w:color w:val="000000" w:themeColor="text1"/>
          <w:u w:val="none"/>
        </w:rPr>
        <w:sectPr w:rsidR="00BF1BAC" w:rsidDel="00D700C8" w:rsidSect="00D700C8">
          <w:pgSz w:w="11907" w:h="16840" w:orient="portrait" w:code="9"/>
          <w:pgMar w:top="1138" w:right="907" w:bottom="562" w:left="994" w:header="720" w:footer="288" w:gutter="0"/>
          <w:cols w:space="720"/>
          <w:titlePg/>
          <w:docGrid w:linePitch="326"/>
          <w:sectPrChange w:id="419" w:author="VP03" w:date="2017-09-10T13:17:00Z">
            <w:sectPr w:rsidR="00BF1BAC" w:rsidDel="00D700C8" w:rsidSect="00D700C8">
              <w:pgSz w:w="16840" w:h="11907" w:orient="landscape"/>
              <w:pgMar w:top="907" w:right="567" w:bottom="993" w:left="1134" w:header="720" w:footer="289" w:gutter="0"/>
            </w:sectPr>
          </w:sectPrChange>
        </w:sectPr>
      </w:pPr>
    </w:p>
    <w:p w:rsidR="00BF1BAC" w:rsidRPr="007244DB" w:rsidRDefault="00BF1BAC" w:rsidP="00BF1BAC">
      <w:pPr>
        <w:spacing w:line="360" w:lineRule="auto"/>
        <w:jc w:val="center"/>
        <w:rPr>
          <w:rFonts w:eastAsia="Calibri"/>
          <w:lang w:val="en-US"/>
        </w:rPr>
      </w:pPr>
      <w:r w:rsidRPr="00BF6FE6">
        <w:rPr>
          <w:rFonts w:eastAsia="Calibri"/>
          <w:noProof/>
          <w:lang w:val="en-US"/>
        </w:rPr>
        <w:drawing>
          <wp:inline distT="0" distB="0" distL="0" distR="0" wp14:anchorId="3FEEFED1" wp14:editId="4EB267E0">
            <wp:extent cx="5680075" cy="3352800"/>
            <wp:effectExtent l="0" t="0" r="0" b="0"/>
            <wp:docPr id="5" name="Рисунок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0075" cy="3352800"/>
                    </a:xfrm>
                    <a:prstGeom prst="rect">
                      <a:avLst/>
                    </a:prstGeom>
                    <a:noFill/>
                    <a:ln>
                      <a:noFill/>
                    </a:ln>
                  </pic:spPr>
                </pic:pic>
              </a:graphicData>
            </a:graphic>
          </wp:inline>
        </w:drawing>
      </w:r>
    </w:p>
    <w:p w:rsidR="00BF1BAC" w:rsidRPr="008B2282" w:rsidRDefault="00BF1BAC" w:rsidP="00BF1BAC">
      <w:pPr>
        <w:spacing w:line="360" w:lineRule="auto"/>
        <w:rPr>
          <w:rFonts w:eastAsia="Calibri"/>
        </w:rPr>
      </w:pPr>
      <w:r w:rsidRPr="008B2282">
        <w:rPr>
          <w:rFonts w:eastAsia="Calibri"/>
        </w:rPr>
        <w:t xml:space="preserve">Рисунок </w:t>
      </w:r>
      <w:r>
        <w:rPr>
          <w:rFonts w:eastAsia="Calibri"/>
        </w:rPr>
        <w:t>2</w:t>
      </w:r>
      <w:r w:rsidRPr="008B2282">
        <w:rPr>
          <w:rFonts w:eastAsia="Calibri"/>
        </w:rPr>
        <w:t>.</w:t>
      </w:r>
      <w:r>
        <w:rPr>
          <w:rFonts w:eastAsia="Calibri"/>
        </w:rPr>
        <w:t>3</w:t>
      </w:r>
      <w:r w:rsidRPr="008B2282">
        <w:rPr>
          <w:rFonts w:eastAsia="Calibri"/>
        </w:rPr>
        <w:t xml:space="preserve"> - Прогноз числа подключений устройств </w:t>
      </w:r>
      <w:r w:rsidRPr="008B2282">
        <w:rPr>
          <w:rFonts w:eastAsia="Calibri"/>
          <w:lang w:val="en-US"/>
        </w:rPr>
        <w:t>M</w:t>
      </w:r>
      <w:r w:rsidRPr="008B2282">
        <w:rPr>
          <w:rFonts w:eastAsia="Calibri"/>
        </w:rPr>
        <w:t>2</w:t>
      </w:r>
      <w:r w:rsidRPr="008B2282">
        <w:rPr>
          <w:rFonts w:eastAsia="Calibri"/>
          <w:lang w:val="en-US"/>
        </w:rPr>
        <w:t>M</w:t>
      </w:r>
      <w:r w:rsidRPr="008B2282">
        <w:rPr>
          <w:rFonts w:eastAsia="Calibri"/>
        </w:rPr>
        <w:t xml:space="preserve"> по категориям</w:t>
      </w:r>
    </w:p>
    <w:p w:rsidR="00BF1BAC" w:rsidRDefault="00BF1BAC" w:rsidP="00BF1BAC">
      <w:pPr>
        <w:ind w:firstLine="567"/>
        <w:rPr>
          <w:rStyle w:val="Hyperlink"/>
          <w:rFonts w:cs="Arial"/>
          <w:color w:val="000000" w:themeColor="text1"/>
          <w:u w:val="none"/>
        </w:rPr>
      </w:pPr>
    </w:p>
    <w:p w:rsidR="00BF1BAC" w:rsidRDefault="00BF1BAC" w:rsidP="00BF1BAC">
      <w:pPr>
        <w:ind w:firstLine="567"/>
        <w:rPr>
          <w:rStyle w:val="Hyperlink"/>
          <w:rFonts w:cs="Arial"/>
          <w:color w:val="000000" w:themeColor="text1"/>
          <w:u w:val="none"/>
        </w:rPr>
      </w:pPr>
    </w:p>
    <w:p w:rsidR="00BF1BAC" w:rsidRPr="00DC4D5B" w:rsidRDefault="00BF1BAC" w:rsidP="00BF1BAC">
      <w:pPr>
        <w:rPr>
          <w:rFonts w:eastAsia="Calibri"/>
        </w:rPr>
      </w:pPr>
      <w:r w:rsidRPr="00DC4D5B">
        <w:rPr>
          <w:rFonts w:eastAsia="Calibri"/>
          <w:noProof/>
          <w:lang w:val="en-US"/>
        </w:rPr>
        <w:lastRenderedPageBreak/>
        <w:drawing>
          <wp:inline distT="0" distB="0" distL="0" distR="0" wp14:anchorId="2D47CEF3" wp14:editId="36DAFA33">
            <wp:extent cx="6109970" cy="2881630"/>
            <wp:effectExtent l="0" t="0" r="0" b="0"/>
            <wp:docPr id="6" name="Рисунок 15" descr="http://puu.sh/hnZFD/57dffa46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puu.sh/hnZFD/57dffa46b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9970" cy="2881630"/>
                    </a:xfrm>
                    <a:prstGeom prst="rect">
                      <a:avLst/>
                    </a:prstGeom>
                    <a:noFill/>
                    <a:ln>
                      <a:noFill/>
                    </a:ln>
                  </pic:spPr>
                </pic:pic>
              </a:graphicData>
            </a:graphic>
          </wp:inline>
        </w:drawing>
      </w:r>
    </w:p>
    <w:p w:rsidR="00BF1BAC" w:rsidRPr="00DC4D5B" w:rsidRDefault="00BF1BAC" w:rsidP="00BF1BAC">
      <w:pPr>
        <w:ind w:firstLine="567"/>
        <w:rPr>
          <w:rFonts w:eastAsia="Calibri"/>
        </w:rPr>
      </w:pPr>
      <w:r w:rsidRPr="00DC4D5B">
        <w:rPr>
          <w:rFonts w:eastAsia="Calibri"/>
        </w:rPr>
        <w:t xml:space="preserve">Рисунок </w:t>
      </w:r>
      <w:r>
        <w:rPr>
          <w:rFonts w:eastAsia="Calibri"/>
        </w:rPr>
        <w:t>2</w:t>
      </w:r>
      <w:r w:rsidRPr="00DC4D5B">
        <w:rPr>
          <w:rFonts w:eastAsia="Calibri"/>
        </w:rPr>
        <w:t>.</w:t>
      </w:r>
      <w:r>
        <w:rPr>
          <w:rFonts w:eastAsia="Calibri"/>
        </w:rPr>
        <w:t>4</w:t>
      </w:r>
      <w:r w:rsidRPr="00DC4D5B">
        <w:rPr>
          <w:rFonts w:eastAsia="Calibri"/>
        </w:rPr>
        <w:t xml:space="preserve"> - Прогноз числа подключений устройств </w:t>
      </w:r>
      <w:r w:rsidRPr="00DC4D5B">
        <w:rPr>
          <w:rFonts w:eastAsia="Calibri"/>
          <w:lang w:val="en-US"/>
        </w:rPr>
        <w:t>M</w:t>
      </w:r>
      <w:r w:rsidRPr="00DC4D5B">
        <w:rPr>
          <w:rFonts w:eastAsia="Calibri"/>
        </w:rPr>
        <w:t>2</w:t>
      </w:r>
      <w:r w:rsidRPr="00DC4D5B">
        <w:rPr>
          <w:rFonts w:eastAsia="Calibri"/>
          <w:lang w:val="en-US"/>
        </w:rPr>
        <w:t>M</w:t>
      </w:r>
      <w:r w:rsidRPr="00DC4D5B">
        <w:rPr>
          <w:rFonts w:eastAsia="Calibri"/>
        </w:rPr>
        <w:t xml:space="preserve"> по регионам</w:t>
      </w:r>
    </w:p>
    <w:p w:rsidR="00BF1BAC" w:rsidRDefault="00BF1BAC" w:rsidP="00BF1BAC">
      <w:pPr>
        <w:ind w:firstLine="567"/>
        <w:rPr>
          <w:rStyle w:val="Hyperlink"/>
          <w:rFonts w:cs="Arial"/>
          <w:color w:val="000000" w:themeColor="text1"/>
          <w:u w:val="none"/>
        </w:rPr>
      </w:pPr>
    </w:p>
    <w:p w:rsidR="00BF1BAC" w:rsidRDefault="00BF1BAC" w:rsidP="00BF1BAC">
      <w:pPr>
        <w:ind w:firstLine="567"/>
        <w:rPr>
          <w:rStyle w:val="Hyperlink"/>
          <w:rFonts w:cs="Arial"/>
          <w:color w:val="000000" w:themeColor="text1"/>
          <w:u w:val="none"/>
        </w:rPr>
      </w:pPr>
      <w:r>
        <w:rPr>
          <w:rStyle w:val="Hyperlink"/>
          <w:rFonts w:cs="Arial"/>
          <w:color w:val="000000" w:themeColor="text1"/>
          <w:u w:val="none"/>
        </w:rPr>
        <w:t xml:space="preserve">Более поздние прогнозы несколько понизили скорость и объемы рынка </w:t>
      </w:r>
      <w:r>
        <w:rPr>
          <w:rStyle w:val="Hyperlink"/>
          <w:rFonts w:cs="Arial"/>
          <w:color w:val="000000" w:themeColor="text1"/>
          <w:u w:val="none"/>
          <w:lang w:val="en-US"/>
        </w:rPr>
        <w:t>IoT</w:t>
      </w:r>
      <w:r>
        <w:rPr>
          <w:rStyle w:val="Hyperlink"/>
          <w:rFonts w:cs="Arial"/>
          <w:color w:val="000000" w:themeColor="text1"/>
          <w:u w:val="none"/>
        </w:rPr>
        <w:t xml:space="preserve">, которые тем не менее остаются значительными. Так на рисунке 2.5 показан прогноз компании </w:t>
      </w:r>
      <w:r>
        <w:rPr>
          <w:rStyle w:val="Hyperlink"/>
          <w:rFonts w:cs="Arial"/>
          <w:color w:val="000000" w:themeColor="text1"/>
          <w:u w:val="none"/>
          <w:lang w:val="en-US"/>
        </w:rPr>
        <w:t>Ericsson</w:t>
      </w:r>
      <w:r w:rsidRPr="00B46750">
        <w:rPr>
          <w:rStyle w:val="Hyperlink"/>
          <w:rFonts w:cs="Arial"/>
          <w:color w:val="000000" w:themeColor="text1"/>
          <w:u w:val="none"/>
        </w:rPr>
        <w:t xml:space="preserve"> </w:t>
      </w:r>
      <w:r>
        <w:rPr>
          <w:rStyle w:val="Hyperlink"/>
          <w:rFonts w:cs="Arial"/>
          <w:color w:val="000000" w:themeColor="text1"/>
          <w:u w:val="none"/>
        </w:rPr>
        <w:t xml:space="preserve">на конец 2015 года. Данный прогноз интересен разбиением подключенных устройств по своим типам. В частности, показаны подключения </w:t>
      </w:r>
      <w:r>
        <w:rPr>
          <w:rStyle w:val="Hyperlink"/>
          <w:rFonts w:cs="Arial"/>
          <w:color w:val="000000" w:themeColor="text1"/>
          <w:u w:val="none"/>
          <w:lang w:val="en-US"/>
        </w:rPr>
        <w:t>M</w:t>
      </w:r>
      <w:r w:rsidRPr="00B46750">
        <w:rPr>
          <w:rStyle w:val="Hyperlink"/>
          <w:rFonts w:cs="Arial"/>
          <w:color w:val="000000" w:themeColor="text1"/>
          <w:u w:val="none"/>
        </w:rPr>
        <w:t>2</w:t>
      </w:r>
      <w:r>
        <w:rPr>
          <w:rStyle w:val="Hyperlink"/>
          <w:rFonts w:cs="Arial"/>
          <w:color w:val="000000" w:themeColor="text1"/>
          <w:u w:val="none"/>
          <w:lang w:val="en-US"/>
        </w:rPr>
        <w:t>M</w:t>
      </w:r>
      <w:r w:rsidRPr="00B46750">
        <w:rPr>
          <w:rStyle w:val="Hyperlink"/>
          <w:rFonts w:cs="Arial"/>
          <w:color w:val="000000" w:themeColor="text1"/>
          <w:u w:val="none"/>
        </w:rPr>
        <w:t xml:space="preserve"> </w:t>
      </w:r>
      <w:r>
        <w:rPr>
          <w:rStyle w:val="Hyperlink"/>
          <w:rFonts w:cs="Arial"/>
          <w:color w:val="000000" w:themeColor="text1"/>
          <w:u w:val="none"/>
        </w:rPr>
        <w:t>по типу сети, а также выделены подключения устройств малого радиуса действия в потребительской электронике.</w:t>
      </w:r>
    </w:p>
    <w:p w:rsidR="00BF1BAC" w:rsidRDefault="00BF1BAC" w:rsidP="00BF1BAC">
      <w:pPr>
        <w:ind w:firstLine="567"/>
        <w:rPr>
          <w:rStyle w:val="Hyperlink"/>
          <w:rFonts w:cs="Arial"/>
          <w:color w:val="000000" w:themeColor="text1"/>
          <w:u w:val="none"/>
        </w:rPr>
      </w:pPr>
    </w:p>
    <w:p w:rsidR="00BF1BAC" w:rsidRDefault="00BF1BAC" w:rsidP="00BF1BAC">
      <w:pPr>
        <w:ind w:firstLine="567"/>
        <w:rPr>
          <w:rStyle w:val="Hyperlink"/>
          <w:rFonts w:cs="Arial"/>
          <w:color w:val="000000" w:themeColor="text1"/>
          <w:u w:val="none"/>
        </w:rPr>
      </w:pPr>
    </w:p>
    <w:p w:rsidR="00BF1BAC" w:rsidRPr="00B46750" w:rsidRDefault="00BF1BAC" w:rsidP="00BF1BAC">
      <w:pPr>
        <w:rPr>
          <w:rStyle w:val="Hyperlink"/>
          <w:rFonts w:cs="Arial"/>
          <w:color w:val="000000" w:themeColor="text1"/>
          <w:u w:val="none"/>
        </w:rPr>
      </w:pPr>
      <w:r>
        <w:rPr>
          <w:noProof/>
          <w:lang w:val="en-US"/>
        </w:rPr>
        <w:drawing>
          <wp:inline distT="0" distB="0" distL="0" distR="0" wp14:anchorId="09BD39AB" wp14:editId="3B59FF02">
            <wp:extent cx="6084570" cy="22352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4570" cy="2235200"/>
                    </a:xfrm>
                    <a:prstGeom prst="rect">
                      <a:avLst/>
                    </a:prstGeom>
                  </pic:spPr>
                </pic:pic>
              </a:graphicData>
            </a:graphic>
          </wp:inline>
        </w:drawing>
      </w:r>
    </w:p>
    <w:p w:rsidR="00BF1BAC" w:rsidRPr="00B46750" w:rsidRDefault="00BF1BAC" w:rsidP="003D7C43">
      <w:pPr>
        <w:rPr>
          <w:rStyle w:val="Hyperlink"/>
          <w:rFonts w:cs="Arial"/>
          <w:color w:val="000000" w:themeColor="text1"/>
          <w:u w:val="none"/>
        </w:rPr>
      </w:pPr>
      <w:r>
        <w:rPr>
          <w:rStyle w:val="Hyperlink"/>
          <w:rFonts w:cs="Arial"/>
          <w:color w:val="000000" w:themeColor="text1"/>
          <w:u w:val="none"/>
        </w:rPr>
        <w:t xml:space="preserve">Рисунок 2.5 – Прогноз компании </w:t>
      </w:r>
      <w:r>
        <w:rPr>
          <w:rStyle w:val="Hyperlink"/>
          <w:rFonts w:cs="Arial"/>
          <w:color w:val="000000" w:themeColor="text1"/>
          <w:u w:val="none"/>
          <w:lang w:val="en-US"/>
        </w:rPr>
        <w:t>Ericsson</w:t>
      </w:r>
      <w:r w:rsidRPr="00B46750">
        <w:rPr>
          <w:rStyle w:val="Hyperlink"/>
          <w:rFonts w:cs="Arial"/>
          <w:color w:val="000000" w:themeColor="text1"/>
          <w:u w:val="none"/>
        </w:rPr>
        <w:t xml:space="preserve"> </w:t>
      </w:r>
      <w:r>
        <w:rPr>
          <w:rStyle w:val="Hyperlink"/>
          <w:rFonts w:cs="Arial"/>
          <w:color w:val="000000" w:themeColor="text1"/>
          <w:u w:val="none"/>
        </w:rPr>
        <w:t xml:space="preserve">по </w:t>
      </w:r>
      <w:r w:rsidRPr="003D7C43">
        <w:rPr>
          <w:rStyle w:val="Hyperlink"/>
          <w:rFonts w:cs="Arial"/>
          <w:color w:val="000000" w:themeColor="text1"/>
          <w:u w:val="none"/>
        </w:rPr>
        <w:t xml:space="preserve">росту числу </w:t>
      </w:r>
      <w:r w:rsidR="003D7C43">
        <w:rPr>
          <w:rStyle w:val="Hyperlink"/>
          <w:rFonts w:cs="Arial"/>
          <w:color w:val="000000" w:themeColor="text1"/>
          <w:u w:val="none"/>
        </w:rPr>
        <w:t>подключенных устройств</w:t>
      </w:r>
      <w:r w:rsidRPr="003D7C43">
        <w:rPr>
          <w:rStyle w:val="Hyperlink"/>
          <w:rFonts w:cs="Arial"/>
          <w:color w:val="000000" w:themeColor="text1"/>
          <w:u w:val="none"/>
        </w:rPr>
        <w:t xml:space="preserve"> в</w:t>
      </w:r>
      <w:r>
        <w:rPr>
          <w:rStyle w:val="Hyperlink"/>
          <w:rFonts w:cs="Arial"/>
          <w:color w:val="000000" w:themeColor="text1"/>
          <w:u w:val="none"/>
        </w:rPr>
        <w:t xml:space="preserve"> 2015 г</w:t>
      </w:r>
      <w:r w:rsidR="003D7C43">
        <w:rPr>
          <w:rStyle w:val="Hyperlink"/>
          <w:rFonts w:cs="Arial"/>
          <w:color w:val="000000" w:themeColor="text1"/>
          <w:u w:val="none"/>
        </w:rPr>
        <w:t>.</w:t>
      </w:r>
    </w:p>
    <w:p w:rsidR="00BF1BAC" w:rsidRDefault="00BF1BAC" w:rsidP="00BF1BAC">
      <w:pPr>
        <w:ind w:firstLine="567"/>
        <w:rPr>
          <w:rStyle w:val="Hyperlink"/>
          <w:rFonts w:cs="Arial"/>
          <w:color w:val="000000" w:themeColor="text1"/>
          <w:u w:val="none"/>
        </w:rPr>
      </w:pPr>
    </w:p>
    <w:p w:rsidR="00BF1BAC" w:rsidRDefault="00BF1BAC" w:rsidP="00BF1BAC">
      <w:pPr>
        <w:ind w:firstLine="567"/>
        <w:rPr>
          <w:rStyle w:val="Hyperlink"/>
          <w:rFonts w:cs="Arial"/>
          <w:color w:val="000000" w:themeColor="text1"/>
          <w:u w:val="none"/>
        </w:rPr>
      </w:pPr>
      <w:r>
        <w:rPr>
          <w:rStyle w:val="Hyperlink"/>
          <w:rFonts w:cs="Arial"/>
          <w:color w:val="000000" w:themeColor="text1"/>
          <w:u w:val="none"/>
        </w:rPr>
        <w:t xml:space="preserve">Данный прогноз был обновлен компанией </w:t>
      </w:r>
      <w:r>
        <w:rPr>
          <w:rStyle w:val="Hyperlink"/>
          <w:rFonts w:cs="Arial"/>
          <w:color w:val="000000" w:themeColor="text1"/>
          <w:u w:val="none"/>
          <w:lang w:val="en-US"/>
        </w:rPr>
        <w:t>Ericsson</w:t>
      </w:r>
      <w:r w:rsidRPr="00B46750">
        <w:rPr>
          <w:rStyle w:val="Hyperlink"/>
          <w:rFonts w:cs="Arial"/>
          <w:color w:val="000000" w:themeColor="text1"/>
          <w:u w:val="none"/>
        </w:rPr>
        <w:t xml:space="preserve"> </w:t>
      </w:r>
      <w:r>
        <w:rPr>
          <w:rStyle w:val="Hyperlink"/>
          <w:rFonts w:cs="Arial"/>
          <w:color w:val="000000" w:themeColor="text1"/>
          <w:u w:val="none"/>
        </w:rPr>
        <w:t xml:space="preserve">в конце 2016 года. При этом была изменена классификация устройств. Так, были выделены категория устройств малого радиуса действия (аналогично </w:t>
      </w:r>
      <w:r>
        <w:rPr>
          <w:rStyle w:val="Hyperlink"/>
          <w:rFonts w:cs="Arial"/>
          <w:color w:val="000000" w:themeColor="text1"/>
          <w:u w:val="none"/>
          <w:lang w:val="en-US"/>
        </w:rPr>
        <w:t>LPLA</w:t>
      </w:r>
      <w:r>
        <w:rPr>
          <w:rStyle w:val="Hyperlink"/>
          <w:rFonts w:cs="Arial"/>
          <w:color w:val="000000" w:themeColor="text1"/>
          <w:u w:val="none"/>
        </w:rPr>
        <w:t>)</w:t>
      </w:r>
      <w:r w:rsidRPr="00B46750">
        <w:rPr>
          <w:rStyle w:val="Hyperlink"/>
          <w:rFonts w:cs="Arial"/>
          <w:color w:val="000000" w:themeColor="text1"/>
          <w:u w:val="none"/>
        </w:rPr>
        <w:t xml:space="preserve"> </w:t>
      </w:r>
      <w:r>
        <w:rPr>
          <w:rStyle w:val="Hyperlink"/>
          <w:rFonts w:cs="Arial"/>
          <w:color w:val="000000" w:themeColor="text1"/>
          <w:u w:val="none"/>
        </w:rPr>
        <w:t xml:space="preserve">и сети с широким охватом на сотовых и других стандартах (аналогично </w:t>
      </w:r>
      <w:r>
        <w:rPr>
          <w:rStyle w:val="Hyperlink"/>
          <w:rFonts w:cs="Arial"/>
          <w:color w:val="000000" w:themeColor="text1"/>
          <w:u w:val="none"/>
          <w:lang w:val="en-US"/>
        </w:rPr>
        <w:t>LPWA</w:t>
      </w:r>
      <w:r>
        <w:rPr>
          <w:rStyle w:val="Hyperlink"/>
          <w:rFonts w:cs="Arial"/>
          <w:color w:val="000000" w:themeColor="text1"/>
          <w:u w:val="none"/>
        </w:rPr>
        <w:t xml:space="preserve">). Данный прогноз воспроизведен на рисунке 2.6. При этом стоит отметить расширение числа подключенных устройств за счет включения в статистику всех подключенных напрямую или через какой-то шлюз устройств малого радиуса действия. </w:t>
      </w:r>
    </w:p>
    <w:p w:rsidR="00BF1BAC" w:rsidRPr="00A277A6" w:rsidRDefault="00BF1BAC" w:rsidP="00BF1BAC">
      <w:pPr>
        <w:ind w:firstLine="567"/>
        <w:rPr>
          <w:rStyle w:val="Hyperlink"/>
          <w:rFonts w:cs="Arial"/>
          <w:color w:val="000000" w:themeColor="text1"/>
          <w:u w:val="none"/>
        </w:rPr>
      </w:pPr>
    </w:p>
    <w:p w:rsidR="00BF1BAC" w:rsidRDefault="00BF1BAC" w:rsidP="00BF1BAC">
      <w:pPr>
        <w:rPr>
          <w:rStyle w:val="Hyperlink"/>
          <w:rFonts w:cs="Arial"/>
          <w:color w:val="000000" w:themeColor="text1"/>
          <w:u w:val="none"/>
        </w:rPr>
      </w:pPr>
      <w:r>
        <w:rPr>
          <w:noProof/>
          <w:lang w:val="en-US"/>
        </w:rPr>
        <w:lastRenderedPageBreak/>
        <w:drawing>
          <wp:inline distT="0" distB="0" distL="0" distR="0" wp14:anchorId="0698B7D0" wp14:editId="2BD05000">
            <wp:extent cx="6084570" cy="231013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4570" cy="2310130"/>
                    </a:xfrm>
                    <a:prstGeom prst="rect">
                      <a:avLst/>
                    </a:prstGeom>
                  </pic:spPr>
                </pic:pic>
              </a:graphicData>
            </a:graphic>
          </wp:inline>
        </w:drawing>
      </w:r>
    </w:p>
    <w:p w:rsidR="00BF1BAC" w:rsidRDefault="00BF1BAC" w:rsidP="00BF1BAC">
      <w:pPr>
        <w:ind w:firstLine="567"/>
        <w:rPr>
          <w:rStyle w:val="Hyperlink"/>
          <w:rFonts w:cs="Arial"/>
          <w:color w:val="000000" w:themeColor="text1"/>
          <w:u w:val="none"/>
        </w:rPr>
      </w:pPr>
    </w:p>
    <w:p w:rsidR="00BF1BAC" w:rsidRDefault="003D7C43" w:rsidP="003D7C43">
      <w:pPr>
        <w:rPr>
          <w:rStyle w:val="Hyperlink"/>
          <w:rFonts w:cs="Arial"/>
          <w:color w:val="000000" w:themeColor="text1"/>
          <w:u w:val="none"/>
        </w:rPr>
      </w:pPr>
      <w:r>
        <w:rPr>
          <w:rStyle w:val="Hyperlink"/>
          <w:rFonts w:cs="Arial"/>
          <w:color w:val="000000" w:themeColor="text1"/>
          <w:u w:val="none"/>
        </w:rPr>
        <w:t xml:space="preserve">Рисунок 2.5 – Прогноз компании </w:t>
      </w:r>
      <w:r>
        <w:rPr>
          <w:rStyle w:val="Hyperlink"/>
          <w:rFonts w:cs="Arial"/>
          <w:color w:val="000000" w:themeColor="text1"/>
          <w:u w:val="none"/>
          <w:lang w:val="en-US"/>
        </w:rPr>
        <w:t>Ericsson</w:t>
      </w:r>
      <w:r w:rsidRPr="00B46750">
        <w:rPr>
          <w:rStyle w:val="Hyperlink"/>
          <w:rFonts w:cs="Arial"/>
          <w:color w:val="000000" w:themeColor="text1"/>
          <w:u w:val="none"/>
        </w:rPr>
        <w:t xml:space="preserve"> </w:t>
      </w:r>
      <w:r>
        <w:rPr>
          <w:rStyle w:val="Hyperlink"/>
          <w:rFonts w:cs="Arial"/>
          <w:color w:val="000000" w:themeColor="text1"/>
          <w:u w:val="none"/>
        </w:rPr>
        <w:t xml:space="preserve">по </w:t>
      </w:r>
      <w:r w:rsidRPr="003D7C43">
        <w:rPr>
          <w:rStyle w:val="Hyperlink"/>
          <w:rFonts w:cs="Arial"/>
          <w:color w:val="000000" w:themeColor="text1"/>
          <w:u w:val="none"/>
        </w:rPr>
        <w:t xml:space="preserve">росту числу </w:t>
      </w:r>
      <w:r>
        <w:rPr>
          <w:rStyle w:val="Hyperlink"/>
          <w:rFonts w:cs="Arial"/>
          <w:color w:val="000000" w:themeColor="text1"/>
          <w:u w:val="none"/>
        </w:rPr>
        <w:t>подключенных устройств</w:t>
      </w:r>
      <w:r w:rsidRPr="003D7C43">
        <w:rPr>
          <w:rStyle w:val="Hyperlink"/>
          <w:rFonts w:cs="Arial"/>
          <w:color w:val="000000" w:themeColor="text1"/>
          <w:u w:val="none"/>
        </w:rPr>
        <w:t xml:space="preserve"> в</w:t>
      </w:r>
      <w:r>
        <w:rPr>
          <w:rStyle w:val="Hyperlink"/>
          <w:rFonts w:cs="Arial"/>
          <w:color w:val="000000" w:themeColor="text1"/>
          <w:u w:val="none"/>
        </w:rPr>
        <w:t xml:space="preserve"> 2016 г.</w:t>
      </w:r>
    </w:p>
    <w:p w:rsidR="003D7C43" w:rsidRDefault="003D7C43" w:rsidP="003D7C43">
      <w:pPr>
        <w:rPr>
          <w:rStyle w:val="Hyperlink"/>
          <w:rFonts w:cs="Arial"/>
          <w:color w:val="000000" w:themeColor="text1"/>
          <w:u w:val="none"/>
        </w:rPr>
      </w:pPr>
    </w:p>
    <w:p w:rsidR="00BF1BAC" w:rsidRPr="00101CB3" w:rsidRDefault="00BF1BAC" w:rsidP="00BF1BAC">
      <w:pPr>
        <w:ind w:firstLine="567"/>
        <w:rPr>
          <w:rStyle w:val="Hyperlink"/>
          <w:rFonts w:cs="Arial"/>
          <w:color w:val="000000" w:themeColor="text1"/>
          <w:u w:val="none"/>
        </w:rPr>
      </w:pPr>
      <w:r>
        <w:rPr>
          <w:rStyle w:val="Hyperlink"/>
          <w:rFonts w:cs="Arial"/>
          <w:color w:val="000000" w:themeColor="text1"/>
          <w:u w:val="none"/>
        </w:rPr>
        <w:t xml:space="preserve">Как уже было показано на рис.2.2, помимо способа подключения устройства </w:t>
      </w:r>
      <w:r>
        <w:rPr>
          <w:rStyle w:val="Hyperlink"/>
          <w:rFonts w:cs="Arial"/>
          <w:color w:val="000000" w:themeColor="text1"/>
          <w:u w:val="none"/>
          <w:lang w:val="en-US"/>
        </w:rPr>
        <w:t>IoT</w:t>
      </w:r>
      <w:r w:rsidRPr="007244DB">
        <w:rPr>
          <w:rStyle w:val="Hyperlink"/>
          <w:rFonts w:cs="Arial"/>
          <w:color w:val="000000" w:themeColor="text1"/>
          <w:u w:val="none"/>
        </w:rPr>
        <w:t xml:space="preserve"> </w:t>
      </w:r>
      <w:r>
        <w:rPr>
          <w:rStyle w:val="Hyperlink"/>
          <w:rFonts w:cs="Arial"/>
          <w:color w:val="000000" w:themeColor="text1"/>
          <w:u w:val="none"/>
        </w:rPr>
        <w:t xml:space="preserve">могут относится к различным отраслям экономики. Существует большое количество прогнозов и по росту устройств </w:t>
      </w:r>
      <w:r>
        <w:rPr>
          <w:rStyle w:val="Hyperlink"/>
          <w:rFonts w:cs="Arial"/>
          <w:color w:val="000000" w:themeColor="text1"/>
          <w:u w:val="none"/>
          <w:lang w:val="en-US"/>
        </w:rPr>
        <w:t>IoT</w:t>
      </w:r>
      <w:r w:rsidRPr="007244DB">
        <w:rPr>
          <w:rStyle w:val="Hyperlink"/>
          <w:rFonts w:cs="Arial"/>
          <w:color w:val="000000" w:themeColor="text1"/>
          <w:u w:val="none"/>
        </w:rPr>
        <w:t xml:space="preserve"> </w:t>
      </w:r>
      <w:r>
        <w:rPr>
          <w:rStyle w:val="Hyperlink"/>
          <w:rFonts w:cs="Arial"/>
          <w:color w:val="000000" w:themeColor="text1"/>
          <w:u w:val="none"/>
        </w:rPr>
        <w:t>в каждом из сегментов.</w:t>
      </w:r>
      <w:r w:rsidRPr="00101CB3">
        <w:rPr>
          <w:rStyle w:val="Hyperlink"/>
          <w:rFonts w:cs="Arial"/>
          <w:color w:val="000000" w:themeColor="text1"/>
          <w:u w:val="none"/>
        </w:rPr>
        <w:t xml:space="preserve"> </w:t>
      </w:r>
      <w:r>
        <w:rPr>
          <w:rStyle w:val="Hyperlink"/>
          <w:rFonts w:cs="Arial"/>
          <w:color w:val="000000" w:themeColor="text1"/>
          <w:u w:val="none"/>
        </w:rPr>
        <w:t xml:space="preserve">Один из примеров таких прогнозов показан на рис.2.7. Прогноз был сделан компанией </w:t>
      </w:r>
      <w:r>
        <w:rPr>
          <w:rStyle w:val="Hyperlink"/>
          <w:rFonts w:cs="Arial"/>
          <w:color w:val="000000" w:themeColor="text1"/>
          <w:u w:val="none"/>
          <w:lang w:val="en-US"/>
        </w:rPr>
        <w:t>Gartner</w:t>
      </w:r>
      <w:r w:rsidRPr="00101CB3">
        <w:rPr>
          <w:rStyle w:val="Hyperlink"/>
          <w:rFonts w:cs="Arial"/>
          <w:color w:val="000000" w:themeColor="text1"/>
          <w:u w:val="none"/>
        </w:rPr>
        <w:t xml:space="preserve"> </w:t>
      </w:r>
      <w:r>
        <w:rPr>
          <w:rStyle w:val="Hyperlink"/>
          <w:rFonts w:cs="Arial"/>
          <w:color w:val="000000" w:themeColor="text1"/>
          <w:u w:val="none"/>
        </w:rPr>
        <w:t xml:space="preserve">в 2014 году, но остается актуальным спустя несколько лет. Из прогноза видно, что ЖКХ, транспорт и промышленность прогнозируются в качестве крупнейших потребителей. Сельское хозяйство и госсектор чуть позже также станут активными потребителями технологий </w:t>
      </w:r>
      <w:r>
        <w:rPr>
          <w:rStyle w:val="Hyperlink"/>
          <w:rFonts w:cs="Arial"/>
          <w:color w:val="000000" w:themeColor="text1"/>
          <w:u w:val="none"/>
          <w:lang w:val="en-US"/>
        </w:rPr>
        <w:t>IoT</w:t>
      </w:r>
      <w:r w:rsidRPr="00101CB3">
        <w:rPr>
          <w:rStyle w:val="Hyperlink"/>
          <w:rFonts w:cs="Arial"/>
          <w:color w:val="000000" w:themeColor="text1"/>
          <w:u w:val="none"/>
        </w:rPr>
        <w:t>.</w:t>
      </w:r>
    </w:p>
    <w:p w:rsidR="00BF1BAC" w:rsidRDefault="00BF1BAC" w:rsidP="00BF1BAC">
      <w:pPr>
        <w:ind w:firstLine="567"/>
        <w:rPr>
          <w:rStyle w:val="Hyperlink"/>
          <w:rFonts w:cs="Arial"/>
          <w:color w:val="000000" w:themeColor="text1"/>
          <w:u w:val="none"/>
        </w:rPr>
      </w:pPr>
    </w:p>
    <w:p w:rsidR="00BF1BAC" w:rsidRDefault="00BF1BAC" w:rsidP="00BF1BAC">
      <w:pPr>
        <w:rPr>
          <w:rStyle w:val="Hyperlink"/>
          <w:rFonts w:cs="Arial"/>
          <w:color w:val="000000" w:themeColor="text1"/>
          <w:u w:val="none"/>
        </w:rPr>
      </w:pPr>
      <w:r>
        <w:rPr>
          <w:noProof/>
          <w:lang w:val="en-US"/>
        </w:rPr>
        <w:drawing>
          <wp:inline distT="0" distB="0" distL="0" distR="0" wp14:anchorId="7199D4A2" wp14:editId="357F3361">
            <wp:extent cx="6084570" cy="3302717"/>
            <wp:effectExtent l="0" t="0" r="0" b="0"/>
            <wp:docPr id="11" name="Рисунок 11" descr="http://share.opsy.st/5526b415024b8-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re.opsy.st/5526b415024b8-imag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4570" cy="3302717"/>
                    </a:xfrm>
                    <a:prstGeom prst="rect">
                      <a:avLst/>
                    </a:prstGeom>
                    <a:noFill/>
                    <a:ln>
                      <a:noFill/>
                    </a:ln>
                  </pic:spPr>
                </pic:pic>
              </a:graphicData>
            </a:graphic>
          </wp:inline>
        </w:drawing>
      </w:r>
    </w:p>
    <w:p w:rsidR="00BF1BAC" w:rsidRDefault="00BF1BAC" w:rsidP="00BF1BAC">
      <w:pPr>
        <w:rPr>
          <w:rStyle w:val="Hyperlink"/>
          <w:rFonts w:cs="Arial"/>
          <w:color w:val="000000" w:themeColor="text1"/>
          <w:u w:val="none"/>
        </w:rPr>
      </w:pPr>
    </w:p>
    <w:p w:rsidR="00BF1BAC" w:rsidRPr="00101CB3" w:rsidRDefault="00BF1BAC" w:rsidP="00BF1BAC">
      <w:pPr>
        <w:jc w:val="center"/>
        <w:rPr>
          <w:rStyle w:val="Hyperlink"/>
          <w:rFonts w:cs="Arial"/>
          <w:color w:val="000000" w:themeColor="text1"/>
          <w:u w:val="none"/>
        </w:rPr>
      </w:pPr>
      <w:r>
        <w:rPr>
          <w:rStyle w:val="Hyperlink"/>
          <w:rFonts w:cs="Arial"/>
          <w:color w:val="000000" w:themeColor="text1"/>
          <w:u w:val="none"/>
        </w:rPr>
        <w:t xml:space="preserve">Рисунок 2.7 – Прогноз роста числа </w:t>
      </w:r>
      <w:r>
        <w:rPr>
          <w:rStyle w:val="Hyperlink"/>
          <w:rFonts w:cs="Arial"/>
          <w:color w:val="000000" w:themeColor="text1"/>
          <w:u w:val="none"/>
          <w:lang w:val="en-US"/>
        </w:rPr>
        <w:t>IoT</w:t>
      </w:r>
      <w:r w:rsidRPr="00101CB3">
        <w:rPr>
          <w:rStyle w:val="Hyperlink"/>
          <w:rFonts w:cs="Arial"/>
          <w:color w:val="000000" w:themeColor="text1"/>
          <w:u w:val="none"/>
        </w:rPr>
        <w:t xml:space="preserve"> </w:t>
      </w:r>
      <w:r>
        <w:rPr>
          <w:rStyle w:val="Hyperlink"/>
          <w:rFonts w:cs="Arial"/>
          <w:color w:val="000000" w:themeColor="text1"/>
          <w:u w:val="none"/>
        </w:rPr>
        <w:t xml:space="preserve">по отраслям </w:t>
      </w:r>
      <w:r>
        <w:rPr>
          <w:rStyle w:val="Hyperlink"/>
          <w:rFonts w:cs="Arial"/>
          <w:color w:val="000000" w:themeColor="text1"/>
          <w:u w:val="none"/>
          <w:lang w:val="en-US"/>
        </w:rPr>
        <w:t>Gartner</w:t>
      </w:r>
      <w:r w:rsidRPr="00101CB3">
        <w:rPr>
          <w:rStyle w:val="Hyperlink"/>
          <w:rFonts w:cs="Arial"/>
          <w:color w:val="000000" w:themeColor="text1"/>
          <w:u w:val="none"/>
        </w:rPr>
        <w:t xml:space="preserve">, 2014 </w:t>
      </w:r>
      <w:r>
        <w:rPr>
          <w:rStyle w:val="Hyperlink"/>
          <w:rFonts w:cs="Arial"/>
          <w:color w:val="000000" w:themeColor="text1"/>
          <w:u w:val="none"/>
        </w:rPr>
        <w:t>год</w:t>
      </w:r>
    </w:p>
    <w:p w:rsidR="00BF1BAC" w:rsidRDefault="00BF1BAC" w:rsidP="00BF1BAC">
      <w:pPr>
        <w:ind w:firstLine="567"/>
        <w:rPr>
          <w:rStyle w:val="Hyperlink"/>
          <w:rFonts w:cs="Arial"/>
          <w:color w:val="000000" w:themeColor="text1"/>
          <w:u w:val="none"/>
        </w:rPr>
      </w:pPr>
    </w:p>
    <w:p w:rsidR="00BF1BAC" w:rsidRPr="00220C2E" w:rsidRDefault="00BF1BAC" w:rsidP="00BF1BAC">
      <w:pPr>
        <w:ind w:firstLine="567"/>
        <w:rPr>
          <w:rStyle w:val="Hyperlink"/>
          <w:rFonts w:cs="Arial"/>
          <w:color w:val="000000" w:themeColor="text1"/>
          <w:u w:val="none"/>
        </w:rPr>
      </w:pPr>
      <w:r>
        <w:rPr>
          <w:rStyle w:val="Hyperlink"/>
          <w:rFonts w:cs="Arial"/>
          <w:color w:val="000000" w:themeColor="text1"/>
          <w:u w:val="none"/>
        </w:rPr>
        <w:t xml:space="preserve">По мнению многих экспертов большинство прогнозов по </w:t>
      </w:r>
      <w:r>
        <w:rPr>
          <w:rStyle w:val="Hyperlink"/>
          <w:rFonts w:cs="Arial"/>
          <w:color w:val="000000" w:themeColor="text1"/>
          <w:u w:val="none"/>
          <w:lang w:val="en-US"/>
        </w:rPr>
        <w:t>IoT</w:t>
      </w:r>
      <w:r w:rsidRPr="00220C2E">
        <w:rPr>
          <w:rStyle w:val="Hyperlink"/>
          <w:rFonts w:cs="Arial"/>
          <w:color w:val="000000" w:themeColor="text1"/>
          <w:u w:val="none"/>
        </w:rPr>
        <w:t xml:space="preserve"> </w:t>
      </w:r>
      <w:r>
        <w:rPr>
          <w:rStyle w:val="Hyperlink"/>
          <w:rFonts w:cs="Arial"/>
          <w:color w:val="000000" w:themeColor="text1"/>
          <w:u w:val="none"/>
        </w:rPr>
        <w:t xml:space="preserve">произведено на основе достаточно завышенных ожиданий по росту числа устройств. Тем не менее, сегмент </w:t>
      </w:r>
      <w:r>
        <w:rPr>
          <w:rStyle w:val="Hyperlink"/>
          <w:rFonts w:cs="Arial"/>
          <w:color w:val="000000" w:themeColor="text1"/>
          <w:u w:val="none"/>
          <w:lang w:val="en-US"/>
        </w:rPr>
        <w:t>IoT</w:t>
      </w:r>
      <w:r w:rsidRPr="00220C2E">
        <w:rPr>
          <w:rStyle w:val="Hyperlink"/>
          <w:rFonts w:cs="Arial"/>
          <w:color w:val="000000" w:themeColor="text1"/>
          <w:u w:val="none"/>
        </w:rPr>
        <w:t xml:space="preserve"> </w:t>
      </w:r>
      <w:r>
        <w:rPr>
          <w:rStyle w:val="Hyperlink"/>
          <w:rFonts w:cs="Arial"/>
          <w:color w:val="000000" w:themeColor="text1"/>
          <w:u w:val="none"/>
        </w:rPr>
        <w:t xml:space="preserve">признается в качестве одного из ключевых направлений развития всей отрасли ИКТ и растет темпами, значительно превышающими другие сегменты данной отрасли. При этом этот сегмент в значительной степени влияет на развитие других отраслей экономики, примеры чего более подробно рассмотрены в следующем подразделе. </w:t>
      </w:r>
    </w:p>
    <w:p w:rsidR="00BF1BAC" w:rsidRDefault="00BF1BAC" w:rsidP="00BF1BAC">
      <w:pPr>
        <w:ind w:firstLine="567"/>
        <w:rPr>
          <w:rStyle w:val="Hyperlink"/>
          <w:rFonts w:cs="Arial"/>
          <w:color w:val="000000" w:themeColor="text1"/>
          <w:u w:val="none"/>
        </w:rPr>
      </w:pPr>
    </w:p>
    <w:p w:rsidR="00BF1BAC" w:rsidRDefault="00BF1BAC" w:rsidP="00BF1BAC">
      <w:pPr>
        <w:ind w:firstLine="567"/>
        <w:rPr>
          <w:rStyle w:val="Hyperlink"/>
          <w:rFonts w:cs="Arial"/>
          <w:color w:val="000000" w:themeColor="text1"/>
          <w:u w:val="none"/>
        </w:rPr>
      </w:pPr>
    </w:p>
    <w:p w:rsidR="00BF1BAC" w:rsidRPr="008A5645" w:rsidRDefault="00BF1BAC" w:rsidP="00BF1BAC">
      <w:pPr>
        <w:pStyle w:val="Heading2"/>
        <w:rPr>
          <w:rStyle w:val="Hyperlink"/>
          <w:color w:val="000000" w:themeColor="text1"/>
          <w:u w:val="none"/>
        </w:rPr>
      </w:pPr>
      <w:bookmarkStart w:id="420" w:name="_Toc492882486"/>
      <w:r w:rsidRPr="00CD3508">
        <w:rPr>
          <w:rStyle w:val="Hyperlink"/>
          <w:color w:val="000000" w:themeColor="text1"/>
          <w:u w:val="none"/>
          <w:rPrChange w:id="421" w:author="VP03" w:date="2017-09-11T06:56:00Z">
            <w:rPr>
              <w:rStyle w:val="Hyperlink"/>
              <w:color w:val="000000" w:themeColor="text1"/>
              <w:u w:val="none"/>
            </w:rPr>
          </w:rPrChange>
        </w:rPr>
        <w:lastRenderedPageBreak/>
        <w:t xml:space="preserve">2.3 </w:t>
      </w:r>
      <w:r w:rsidR="003D7C43" w:rsidRPr="00CD3508">
        <w:rPr>
          <w:rStyle w:val="Hyperlink"/>
          <w:color w:val="000000" w:themeColor="text1"/>
          <w:u w:val="none"/>
          <w:rPrChange w:id="422" w:author="VP03" w:date="2017-09-11T06:56:00Z">
            <w:rPr>
              <w:rStyle w:val="Hyperlink"/>
              <w:color w:val="000000" w:themeColor="text1"/>
              <w:u w:val="none"/>
            </w:rPr>
          </w:rPrChange>
        </w:rPr>
        <w:t>Подходы к</w:t>
      </w:r>
      <w:r w:rsidRPr="00CD3508">
        <w:rPr>
          <w:rStyle w:val="Hyperlink"/>
          <w:color w:val="000000" w:themeColor="text1"/>
          <w:u w:val="none"/>
          <w:rPrChange w:id="423" w:author="VP03" w:date="2017-09-11T06:56:00Z">
            <w:rPr>
              <w:rStyle w:val="Hyperlink"/>
              <w:color w:val="000000" w:themeColor="text1"/>
              <w:u w:val="none"/>
            </w:rPr>
          </w:rPrChange>
        </w:rPr>
        <w:t xml:space="preserve"> использовани</w:t>
      </w:r>
      <w:r w:rsidR="003D7C43" w:rsidRPr="00CD3508">
        <w:rPr>
          <w:rStyle w:val="Hyperlink"/>
          <w:color w:val="000000" w:themeColor="text1"/>
          <w:u w:val="none"/>
          <w:rPrChange w:id="424" w:author="VP03" w:date="2017-09-11T06:56:00Z">
            <w:rPr>
              <w:rStyle w:val="Hyperlink"/>
              <w:color w:val="000000" w:themeColor="text1"/>
              <w:u w:val="none"/>
            </w:rPr>
          </w:rPrChange>
        </w:rPr>
        <w:t>ю</w:t>
      </w:r>
      <w:r w:rsidRPr="00CD3508">
        <w:rPr>
          <w:rStyle w:val="Hyperlink"/>
          <w:color w:val="000000" w:themeColor="text1"/>
          <w:u w:val="none"/>
          <w:rPrChange w:id="425" w:author="VP03" w:date="2017-09-11T06:56:00Z">
            <w:rPr>
              <w:rStyle w:val="Hyperlink"/>
              <w:color w:val="000000" w:themeColor="text1"/>
              <w:u w:val="none"/>
            </w:rPr>
          </w:rPrChange>
        </w:rPr>
        <w:t xml:space="preserve"> беспроводных сетей </w:t>
      </w:r>
      <w:r w:rsidRPr="00CD3508">
        <w:rPr>
          <w:rStyle w:val="Hyperlink"/>
          <w:color w:val="000000" w:themeColor="text1"/>
          <w:u w:val="none"/>
          <w:lang w:val="en-US"/>
          <w:rPrChange w:id="426" w:author="VP03" w:date="2017-09-11T06:56:00Z">
            <w:rPr>
              <w:rStyle w:val="Hyperlink"/>
              <w:color w:val="000000" w:themeColor="text1"/>
              <w:u w:val="none"/>
              <w:lang w:val="en-US"/>
            </w:rPr>
          </w:rPrChange>
        </w:rPr>
        <w:t>IoT</w:t>
      </w:r>
      <w:r w:rsidRPr="00CD3508">
        <w:rPr>
          <w:rStyle w:val="Hyperlink"/>
          <w:color w:val="000000" w:themeColor="text1"/>
          <w:u w:val="none"/>
          <w:rPrChange w:id="427" w:author="VP03" w:date="2017-09-11T06:56:00Z">
            <w:rPr>
              <w:rStyle w:val="Hyperlink"/>
              <w:color w:val="000000" w:themeColor="text1"/>
              <w:u w:val="none"/>
            </w:rPr>
          </w:rPrChange>
        </w:rPr>
        <w:t xml:space="preserve"> в различных отраслях</w:t>
      </w:r>
      <w:bookmarkEnd w:id="420"/>
      <w:r>
        <w:rPr>
          <w:rStyle w:val="Hyperlink"/>
          <w:color w:val="000000" w:themeColor="text1"/>
          <w:u w:val="none"/>
        </w:rPr>
        <w:t xml:space="preserve"> </w:t>
      </w:r>
    </w:p>
    <w:p w:rsidR="00BF1BAC" w:rsidRPr="00AA7EE6" w:rsidRDefault="00AA7EE6" w:rsidP="00AA7EE6">
      <w:pPr>
        <w:pStyle w:val="Heading2"/>
        <w:rPr>
          <w:rStyle w:val="Hyperlink"/>
          <w:color w:val="000000" w:themeColor="text1"/>
          <w:u w:val="none"/>
          <w:rPrChange w:id="428" w:author="VP03" w:date="2017-09-11T07:00:00Z">
            <w:rPr>
              <w:rStyle w:val="Hyperlink"/>
              <w:rFonts w:cs="Arial"/>
              <w:color w:val="000000" w:themeColor="text1"/>
              <w:u w:val="none"/>
            </w:rPr>
          </w:rPrChange>
        </w:rPr>
        <w:pPrChange w:id="429" w:author="VP03" w:date="2017-09-11T07:01:00Z">
          <w:pPr>
            <w:ind w:firstLine="567"/>
          </w:pPr>
        </w:pPrChange>
      </w:pPr>
      <w:bookmarkStart w:id="430" w:name="_Toc492882487"/>
      <w:ins w:id="431" w:author="VP03" w:date="2017-09-11T07:00:00Z">
        <w:r w:rsidRPr="00AA7EE6">
          <w:rPr>
            <w:rStyle w:val="Hyperlink"/>
            <w:color w:val="000000" w:themeColor="text1"/>
            <w:u w:val="none"/>
            <w:rPrChange w:id="432" w:author="VP03" w:date="2017-09-11T07:00:00Z">
              <w:rPr>
                <w:rStyle w:val="Hyperlink"/>
                <w:rFonts w:cs="Arial"/>
                <w:color w:val="000000" w:themeColor="text1"/>
                <w:highlight w:val="yellow"/>
                <w:u w:val="none"/>
              </w:rPr>
            </w:rPrChange>
          </w:rPr>
          <w:t xml:space="preserve">2.3.1 </w:t>
        </w:r>
      </w:ins>
      <w:ins w:id="433" w:author="VP03" w:date="2017-09-11T07:01:00Z">
        <w:r w:rsidR="009124EB">
          <w:rPr>
            <w:rStyle w:val="Hyperlink"/>
            <w:color w:val="000000" w:themeColor="text1"/>
            <w:u w:val="none"/>
          </w:rPr>
          <w:t>Пр</w:t>
        </w:r>
      </w:ins>
      <w:ins w:id="434" w:author="VP03" w:date="2017-09-11T07:02:00Z">
        <w:r w:rsidR="009124EB">
          <w:rPr>
            <w:rStyle w:val="Hyperlink"/>
            <w:color w:val="000000" w:themeColor="text1"/>
            <w:u w:val="none"/>
          </w:rPr>
          <w:t xml:space="preserve">именение </w:t>
        </w:r>
        <w:r w:rsidR="009124EB">
          <w:rPr>
            <w:rStyle w:val="Hyperlink"/>
            <w:color w:val="000000" w:themeColor="text1"/>
            <w:u w:val="none"/>
            <w:lang w:val="en-US"/>
          </w:rPr>
          <w:t>IoT</w:t>
        </w:r>
        <w:r w:rsidR="009124EB" w:rsidRPr="009124EB">
          <w:rPr>
            <w:rStyle w:val="Hyperlink"/>
            <w:color w:val="000000" w:themeColor="text1"/>
            <w:u w:val="none"/>
            <w:rPrChange w:id="435" w:author="VP03" w:date="2017-09-11T07:02:00Z">
              <w:rPr>
                <w:rStyle w:val="Hyperlink"/>
                <w:color w:val="000000" w:themeColor="text1"/>
                <w:u w:val="none"/>
                <w:lang w:val="en-US"/>
              </w:rPr>
            </w:rPrChange>
          </w:rPr>
          <w:t xml:space="preserve"> в</w:t>
        </w:r>
        <w:r w:rsidR="009124EB">
          <w:rPr>
            <w:rStyle w:val="Hyperlink"/>
            <w:color w:val="000000" w:themeColor="text1"/>
            <w:u w:val="none"/>
          </w:rPr>
          <w:t xml:space="preserve"> сель</w:t>
        </w:r>
      </w:ins>
      <w:ins w:id="436" w:author="VP03" w:date="2017-09-11T07:00:00Z">
        <w:r w:rsidR="009124EB">
          <w:rPr>
            <w:rStyle w:val="Hyperlink"/>
            <w:color w:val="000000" w:themeColor="text1"/>
            <w:u w:val="none"/>
            <w:rPrChange w:id="437" w:author="VP03" w:date="2017-09-11T07:00:00Z">
              <w:rPr>
                <w:rStyle w:val="Hyperlink"/>
                <w:color w:val="000000" w:themeColor="text1"/>
                <w:u w:val="none"/>
              </w:rPr>
            </w:rPrChange>
          </w:rPr>
          <w:t>ском</w:t>
        </w:r>
        <w:r w:rsidRPr="00AA7EE6">
          <w:rPr>
            <w:rStyle w:val="Hyperlink"/>
            <w:color w:val="000000" w:themeColor="text1"/>
            <w:u w:val="none"/>
            <w:rPrChange w:id="438" w:author="VP03" w:date="2017-09-11T07:00:00Z">
              <w:rPr>
                <w:rStyle w:val="Hyperlink"/>
                <w:rFonts w:cs="Arial"/>
                <w:color w:val="000000" w:themeColor="text1"/>
                <w:highlight w:val="yellow"/>
                <w:u w:val="none"/>
              </w:rPr>
            </w:rPrChange>
          </w:rPr>
          <w:t xml:space="preserve"> хозяйств</w:t>
        </w:r>
      </w:ins>
      <w:ins w:id="439" w:author="VP03" w:date="2017-09-11T07:02:00Z">
        <w:r w:rsidR="009124EB">
          <w:rPr>
            <w:rStyle w:val="Hyperlink"/>
            <w:color w:val="000000" w:themeColor="text1"/>
            <w:u w:val="none"/>
          </w:rPr>
          <w:t>е</w:t>
        </w:r>
      </w:ins>
      <w:bookmarkEnd w:id="430"/>
      <w:del w:id="440" w:author="VP03" w:date="2017-09-10T13:24:00Z">
        <w:r w:rsidR="00BF1BAC" w:rsidRPr="00AA7EE6" w:rsidDel="00E259EE">
          <w:rPr>
            <w:rStyle w:val="Hyperlink"/>
            <w:color w:val="000000" w:themeColor="text1"/>
            <w:highlight w:val="yellow"/>
            <w:u w:val="none"/>
            <w:rPrChange w:id="441" w:author="VP03" w:date="2017-09-11T07:00:00Z">
              <w:rPr>
                <w:rStyle w:val="Hyperlink"/>
                <w:rFonts w:cs="Arial"/>
                <w:color w:val="000000" w:themeColor="text1"/>
                <w:u w:val="none"/>
              </w:rPr>
            </w:rPrChange>
          </w:rPr>
          <w:delText xml:space="preserve">[Иллюстративные примеры использования беспроводных технологий </w:delText>
        </w:r>
        <w:r w:rsidR="00BF1BAC" w:rsidRPr="00AA7EE6" w:rsidDel="00E259EE">
          <w:rPr>
            <w:rStyle w:val="Hyperlink"/>
            <w:color w:val="000000" w:themeColor="text1"/>
            <w:highlight w:val="yellow"/>
            <w:u w:val="none"/>
            <w:lang w:val="en-US"/>
            <w:rPrChange w:id="442" w:author="VP03" w:date="2017-09-11T07:00:00Z">
              <w:rPr>
                <w:rStyle w:val="Hyperlink"/>
                <w:rFonts w:cs="Arial"/>
                <w:color w:val="000000" w:themeColor="text1"/>
                <w:u w:val="none"/>
                <w:lang w:val="en-US"/>
              </w:rPr>
            </w:rPrChange>
          </w:rPr>
          <w:delText>IoT</w:delText>
        </w:r>
        <w:r w:rsidR="00BF1BAC" w:rsidRPr="00AA7EE6" w:rsidDel="00E259EE">
          <w:rPr>
            <w:rStyle w:val="Hyperlink"/>
            <w:color w:val="000000" w:themeColor="text1"/>
            <w:highlight w:val="yellow"/>
            <w:u w:val="none"/>
            <w:rPrChange w:id="443" w:author="VP03" w:date="2017-09-11T07:00:00Z">
              <w:rPr>
                <w:rStyle w:val="Hyperlink"/>
                <w:rFonts w:cs="Arial"/>
                <w:color w:val="000000" w:themeColor="text1"/>
                <w:u w:val="none"/>
              </w:rPr>
            </w:rPrChange>
          </w:rPr>
          <w:delText xml:space="preserve"> в различных отраслях</w:delText>
        </w:r>
        <w:r w:rsidR="003D7C43" w:rsidRPr="00AA7EE6" w:rsidDel="00E259EE">
          <w:rPr>
            <w:rStyle w:val="Hyperlink"/>
            <w:color w:val="000000" w:themeColor="text1"/>
            <w:highlight w:val="yellow"/>
            <w:u w:val="none"/>
            <w:rPrChange w:id="444" w:author="VP03" w:date="2017-09-11T07:00:00Z">
              <w:rPr>
                <w:rStyle w:val="Hyperlink"/>
                <w:rFonts w:cs="Arial"/>
                <w:color w:val="000000" w:themeColor="text1"/>
                <w:u w:val="none"/>
              </w:rPr>
            </w:rPrChange>
          </w:rPr>
          <w:delText xml:space="preserve"> без привязки к конкретным проектам</w:delText>
        </w:r>
        <w:r w:rsidR="00BF1BAC" w:rsidRPr="00AA7EE6" w:rsidDel="00E259EE">
          <w:rPr>
            <w:rStyle w:val="Hyperlink"/>
            <w:color w:val="000000" w:themeColor="text1"/>
            <w:highlight w:val="yellow"/>
            <w:u w:val="none"/>
            <w:rPrChange w:id="445" w:author="VP03" w:date="2017-09-11T07:00:00Z">
              <w:rPr>
                <w:rStyle w:val="Hyperlink"/>
                <w:rFonts w:cs="Arial"/>
                <w:color w:val="000000" w:themeColor="text1"/>
                <w:u w:val="none"/>
              </w:rPr>
            </w:rPrChange>
          </w:rPr>
          <w:delText>]</w:delText>
        </w:r>
        <w:r w:rsidR="00BF1BAC" w:rsidRPr="00AA7EE6" w:rsidDel="00E259EE">
          <w:rPr>
            <w:rStyle w:val="Hyperlink"/>
            <w:color w:val="000000" w:themeColor="text1"/>
            <w:u w:val="none"/>
            <w:rPrChange w:id="446" w:author="VP03" w:date="2017-09-11T07:00:00Z">
              <w:rPr>
                <w:rStyle w:val="Hyperlink"/>
                <w:rFonts w:cs="Arial"/>
                <w:color w:val="000000" w:themeColor="text1"/>
                <w:u w:val="none"/>
              </w:rPr>
            </w:rPrChange>
          </w:rPr>
          <w:delText xml:space="preserve"> </w:delText>
        </w:r>
      </w:del>
    </w:p>
    <w:p w:rsidR="00D97881" w:rsidRPr="00D97881" w:rsidRDefault="00D97881" w:rsidP="00D97881">
      <w:pPr>
        <w:ind w:firstLine="567"/>
        <w:rPr>
          <w:ins w:id="447" w:author="VP03" w:date="2017-09-11T07:08:00Z"/>
          <w:rStyle w:val="Hyperlink"/>
          <w:rFonts w:cs="Arial"/>
          <w:color w:val="000000" w:themeColor="text1"/>
          <w:u w:val="none"/>
        </w:rPr>
      </w:pPr>
      <w:ins w:id="448" w:author="VP03" w:date="2017-09-11T07:08:00Z">
        <w:r w:rsidRPr="00D97881">
          <w:rPr>
            <w:rStyle w:val="Hyperlink"/>
            <w:rFonts w:cs="Arial"/>
            <w:color w:val="000000" w:themeColor="text1"/>
            <w:u w:val="none"/>
          </w:rPr>
          <w:t>Использование датчиков и сенсоров</w:t>
        </w:r>
        <w:r>
          <w:rPr>
            <w:rStyle w:val="Hyperlink"/>
            <w:rFonts w:cs="Arial"/>
            <w:color w:val="000000" w:themeColor="text1"/>
            <w:u w:val="none"/>
          </w:rPr>
          <w:t xml:space="preserve"> </w:t>
        </w:r>
        <w:r>
          <w:rPr>
            <w:rStyle w:val="Hyperlink"/>
            <w:rFonts w:cs="Arial"/>
            <w:color w:val="000000" w:themeColor="text1"/>
            <w:u w:val="none"/>
            <w:lang w:val="en-US"/>
          </w:rPr>
          <w:t>IoT</w:t>
        </w:r>
        <w:r w:rsidRPr="00D97881">
          <w:rPr>
            <w:rStyle w:val="Hyperlink"/>
            <w:rFonts w:cs="Arial"/>
            <w:color w:val="000000" w:themeColor="text1"/>
            <w:u w:val="none"/>
          </w:rPr>
          <w:t xml:space="preserve"> в сельскохозяйственной деятельности </w:t>
        </w:r>
      </w:ins>
      <w:ins w:id="449" w:author="VP03" w:date="2017-09-11T07:09:00Z">
        <w:r w:rsidRPr="00D97881">
          <w:rPr>
            <w:rStyle w:val="Hyperlink"/>
            <w:rFonts w:cs="Arial"/>
            <w:color w:val="000000" w:themeColor="text1"/>
            <w:u w:val="none"/>
            <w:rPrChange w:id="450" w:author="VP03" w:date="2017-09-11T07:09:00Z">
              <w:rPr>
                <w:rStyle w:val="Hyperlink"/>
                <w:rFonts w:cs="Arial"/>
                <w:color w:val="000000" w:themeColor="text1"/>
                <w:u w:val="none"/>
                <w:lang w:val="en-US"/>
              </w:rPr>
            </w:rPrChange>
          </w:rPr>
          <w:t>-</w:t>
        </w:r>
      </w:ins>
      <w:ins w:id="451" w:author="VP03" w:date="2017-09-11T07:08:00Z">
        <w:r w:rsidRPr="00D97881">
          <w:rPr>
            <w:rStyle w:val="Hyperlink"/>
            <w:rFonts w:cs="Arial"/>
            <w:color w:val="000000" w:themeColor="text1"/>
            <w:u w:val="none"/>
          </w:rPr>
          <w:t xml:space="preserve"> важный шаг на пути к созданию интеллектуальной фермы. Разнесенные на десятки квадратных километров, они могут непрерывно передавать по радиоканалам информацию о состоянии контролируемы</w:t>
        </w:r>
        <w:r>
          <w:rPr>
            <w:rStyle w:val="Hyperlink"/>
            <w:rFonts w:cs="Arial"/>
            <w:color w:val="000000" w:themeColor="text1"/>
            <w:u w:val="none"/>
          </w:rPr>
          <w:t xml:space="preserve">х объектов - </w:t>
        </w:r>
        <w:r w:rsidRPr="00D97881">
          <w:rPr>
            <w:rStyle w:val="Hyperlink"/>
            <w:rFonts w:cs="Arial"/>
            <w:color w:val="000000" w:themeColor="text1"/>
            <w:u w:val="none"/>
          </w:rPr>
          <w:t>в частности, значение таких параметров, как влажность, температура, уровень здоров</w:t>
        </w:r>
        <w:r>
          <w:rPr>
            <w:rStyle w:val="Hyperlink"/>
            <w:rFonts w:cs="Arial"/>
            <w:color w:val="000000" w:themeColor="text1"/>
            <w:u w:val="none"/>
          </w:rPr>
          <w:t>ья растения, запас топлива и т.</w:t>
        </w:r>
        <w:r w:rsidRPr="00D97881">
          <w:rPr>
            <w:rStyle w:val="Hyperlink"/>
            <w:rFonts w:cs="Arial"/>
            <w:color w:val="000000" w:themeColor="text1"/>
            <w:u w:val="none"/>
          </w:rPr>
          <w:t>д. Например, основой системы определения характеристик почвы являются сенсоры, которые устанавливаются в контрольных точках</w:t>
        </w:r>
      </w:ins>
      <w:ins w:id="452" w:author="VP03" w:date="2017-09-11T08:29:00Z">
        <w:r w:rsidR="00422ADE">
          <w:rPr>
            <w:rStyle w:val="Hyperlink"/>
            <w:rFonts w:cs="Arial"/>
            <w:color w:val="000000" w:themeColor="text1"/>
            <w:u w:val="none"/>
          </w:rPr>
          <w:t xml:space="preserve"> и подключаются к управляющим и контролирующим систем</w:t>
        </w:r>
      </w:ins>
      <w:ins w:id="453" w:author="VP03" w:date="2017-09-11T08:30:00Z">
        <w:r w:rsidR="00422ADE">
          <w:rPr>
            <w:rStyle w:val="Hyperlink"/>
            <w:rFonts w:cs="Arial"/>
            <w:color w:val="000000" w:themeColor="text1"/>
            <w:u w:val="none"/>
          </w:rPr>
          <w:t xml:space="preserve">ам </w:t>
        </w:r>
      </w:ins>
      <w:ins w:id="454" w:author="VP03" w:date="2017-09-11T08:29:00Z">
        <w:r w:rsidR="00422ADE">
          <w:rPr>
            <w:rStyle w:val="Hyperlink"/>
            <w:rFonts w:cs="Arial"/>
            <w:color w:val="000000" w:themeColor="text1"/>
            <w:u w:val="none"/>
          </w:rPr>
          <w:t xml:space="preserve">с использованием технологий </w:t>
        </w:r>
        <w:r w:rsidR="00422ADE">
          <w:rPr>
            <w:rStyle w:val="Hyperlink"/>
            <w:rFonts w:cs="Arial"/>
            <w:color w:val="000000" w:themeColor="text1"/>
            <w:u w:val="none"/>
            <w:lang w:val="en-US"/>
          </w:rPr>
          <w:t>LPWAN</w:t>
        </w:r>
      </w:ins>
      <w:ins w:id="455" w:author="VP03" w:date="2017-09-11T07:08:00Z">
        <w:r w:rsidRPr="00D97881">
          <w:rPr>
            <w:rStyle w:val="Hyperlink"/>
            <w:rFonts w:cs="Arial"/>
            <w:color w:val="000000" w:themeColor="text1"/>
            <w:u w:val="none"/>
          </w:rPr>
          <w:t>. Эти датчики предназначены для выявления неоднородности (рельефа, типа почв, освещенности, погоды, количества сорняков и паразитов). Получив необходимые данные, агрономы принимают решения о том, какие агрокультуры можно более эффективно выращивать на каждом участке поля.</w:t>
        </w:r>
      </w:ins>
    </w:p>
    <w:p w:rsidR="00D97881" w:rsidRPr="00D97881" w:rsidRDefault="00D97881" w:rsidP="00D97881">
      <w:pPr>
        <w:ind w:firstLine="567"/>
        <w:rPr>
          <w:ins w:id="456" w:author="VP03" w:date="2017-09-11T07:08:00Z"/>
          <w:rStyle w:val="Hyperlink"/>
          <w:rFonts w:cs="Arial"/>
          <w:color w:val="000000" w:themeColor="text1"/>
          <w:u w:val="none"/>
        </w:rPr>
      </w:pPr>
      <w:ins w:id="457" w:author="VP03" w:date="2017-09-11T07:08:00Z">
        <w:r w:rsidRPr="00D97881">
          <w:rPr>
            <w:rStyle w:val="Hyperlink"/>
            <w:rFonts w:cs="Arial"/>
            <w:color w:val="000000" w:themeColor="text1"/>
            <w:u w:val="none"/>
          </w:rPr>
          <w:t>После того как неоднородности выявлены, необходимо грамотно подойти к уходу за растениями. В этом помогут датчики влажности почвы. Обычно при ручном поливе норма расхода воды рассчитывается заблаговременно и не принимает в расчет многие параметры, в результате чего из-за избыточной циркуляции воды может возникнуть эрозия почвы. Датчики же, учитывая тип агрокультуры, фазу ее роста и другие факторы, могут выявить момент, когда почвенный слой достаточно увлажнен, и помочь избежать эрозии. Это значительно сокращает и расход воды.</w:t>
        </w:r>
      </w:ins>
    </w:p>
    <w:p w:rsidR="00D97881" w:rsidRPr="00D97881" w:rsidRDefault="00D97881" w:rsidP="00D97881">
      <w:pPr>
        <w:ind w:firstLine="567"/>
        <w:rPr>
          <w:ins w:id="458" w:author="VP03" w:date="2017-09-11T07:08:00Z"/>
          <w:rStyle w:val="Hyperlink"/>
          <w:rFonts w:cs="Arial"/>
          <w:color w:val="000000" w:themeColor="text1"/>
          <w:u w:val="none"/>
        </w:rPr>
      </w:pPr>
      <w:ins w:id="459" w:author="VP03" w:date="2017-09-11T07:08:00Z">
        <w:r w:rsidRPr="00D97881">
          <w:rPr>
            <w:rStyle w:val="Hyperlink"/>
            <w:rFonts w:cs="Arial"/>
            <w:color w:val="000000" w:themeColor="text1"/>
            <w:u w:val="none"/>
          </w:rPr>
          <w:t>Датчики помогают не только выращивать агрокультуры, но и хранить урожай. Замеры влажности и температуры в складских помещениях проводятся по графику или в режиме реального времени, а настройка сенсоров под индивидуальные характеристики агрокультуры позволяет как можно дольше сохранять урожай. Современные системы позволяют обнаруживать загнивание, даже если овощи или фрукты хранятся в больших навалах</w:t>
        </w:r>
      </w:ins>
    </w:p>
    <w:p w:rsidR="00D97881" w:rsidRPr="00D97881" w:rsidRDefault="00D97881" w:rsidP="00D97881">
      <w:pPr>
        <w:ind w:firstLine="567"/>
        <w:rPr>
          <w:ins w:id="460" w:author="VP03" w:date="2017-09-11T07:08:00Z"/>
          <w:rStyle w:val="Hyperlink"/>
          <w:rFonts w:cs="Arial"/>
          <w:color w:val="000000" w:themeColor="text1"/>
          <w:u w:val="none"/>
        </w:rPr>
      </w:pPr>
      <w:ins w:id="461" w:author="VP03" w:date="2017-09-11T07:08:00Z">
        <w:r w:rsidRPr="00D97881">
          <w:rPr>
            <w:rStyle w:val="Hyperlink"/>
            <w:rFonts w:cs="Arial"/>
            <w:color w:val="000000" w:themeColor="text1"/>
            <w:u w:val="none"/>
          </w:rPr>
          <w:t xml:space="preserve">Также датчики и сенсоры </w:t>
        </w:r>
      </w:ins>
      <w:ins w:id="462" w:author="VP03" w:date="2017-09-11T07:09:00Z">
        <w:r>
          <w:rPr>
            <w:rStyle w:val="Hyperlink"/>
            <w:rFonts w:cs="Arial"/>
            <w:color w:val="000000" w:themeColor="text1"/>
            <w:u w:val="none"/>
            <w:lang w:val="en-US"/>
          </w:rPr>
          <w:t>IoT</w:t>
        </w:r>
        <w:r w:rsidRPr="00D97881">
          <w:rPr>
            <w:rStyle w:val="Hyperlink"/>
            <w:rFonts w:cs="Arial"/>
            <w:color w:val="000000" w:themeColor="text1"/>
            <w:u w:val="none"/>
            <w:rPrChange w:id="463" w:author="VP03" w:date="2017-09-11T07:09:00Z">
              <w:rPr>
                <w:rStyle w:val="Hyperlink"/>
                <w:rFonts w:cs="Arial"/>
                <w:color w:val="000000" w:themeColor="text1"/>
                <w:u w:val="none"/>
                <w:lang w:val="en-US"/>
              </w:rPr>
            </w:rPrChange>
          </w:rPr>
          <w:t xml:space="preserve"> </w:t>
        </w:r>
      </w:ins>
      <w:ins w:id="464" w:author="VP03" w:date="2017-09-11T07:08:00Z">
        <w:r w:rsidRPr="00D97881">
          <w:rPr>
            <w:rStyle w:val="Hyperlink"/>
            <w:rFonts w:cs="Arial"/>
            <w:color w:val="000000" w:themeColor="text1"/>
            <w:u w:val="none"/>
          </w:rPr>
          <w:t>предназначены для:</w:t>
        </w:r>
      </w:ins>
    </w:p>
    <w:p w:rsidR="00D97881" w:rsidRPr="00D97881" w:rsidRDefault="00D97881" w:rsidP="00D97881">
      <w:pPr>
        <w:ind w:firstLine="567"/>
        <w:rPr>
          <w:ins w:id="465" w:author="VP03" w:date="2017-09-11T07:08:00Z"/>
          <w:rStyle w:val="Hyperlink"/>
          <w:rFonts w:cs="Arial"/>
          <w:color w:val="000000" w:themeColor="text1"/>
          <w:u w:val="none"/>
        </w:rPr>
      </w:pPr>
      <w:ins w:id="466" w:author="VP03" w:date="2017-09-11T07:08:00Z">
        <w:r w:rsidRPr="00D97881">
          <w:rPr>
            <w:rStyle w:val="Hyperlink"/>
            <w:rFonts w:cs="Arial"/>
            <w:color w:val="000000" w:themeColor="text1"/>
            <w:u w:val="none"/>
          </w:rPr>
          <w:t>•обнаружения сорняков;</w:t>
        </w:r>
      </w:ins>
    </w:p>
    <w:p w:rsidR="00D97881" w:rsidRPr="00D97881" w:rsidRDefault="00D97881" w:rsidP="00D97881">
      <w:pPr>
        <w:ind w:firstLine="567"/>
        <w:rPr>
          <w:ins w:id="467" w:author="VP03" w:date="2017-09-11T07:08:00Z"/>
          <w:rStyle w:val="Hyperlink"/>
          <w:rFonts w:cs="Arial"/>
          <w:color w:val="000000" w:themeColor="text1"/>
          <w:u w:val="none"/>
        </w:rPr>
      </w:pPr>
      <w:ins w:id="468" w:author="VP03" w:date="2017-09-11T07:08:00Z">
        <w:r w:rsidRPr="00D97881">
          <w:rPr>
            <w:rStyle w:val="Hyperlink"/>
            <w:rFonts w:cs="Arial"/>
            <w:color w:val="000000" w:themeColor="text1"/>
            <w:u w:val="none"/>
          </w:rPr>
          <w:t>•определения вредителей;</w:t>
        </w:r>
      </w:ins>
    </w:p>
    <w:p w:rsidR="00D97881" w:rsidRPr="00D97881" w:rsidRDefault="00D97881" w:rsidP="00D97881">
      <w:pPr>
        <w:ind w:firstLine="567"/>
        <w:rPr>
          <w:ins w:id="469" w:author="VP03" w:date="2017-09-11T07:08:00Z"/>
          <w:rStyle w:val="Hyperlink"/>
          <w:rFonts w:cs="Arial"/>
          <w:color w:val="000000" w:themeColor="text1"/>
          <w:u w:val="none"/>
        </w:rPr>
      </w:pPr>
      <w:ins w:id="470" w:author="VP03" w:date="2017-09-11T07:08:00Z">
        <w:r w:rsidRPr="00D97881">
          <w:rPr>
            <w:rStyle w:val="Hyperlink"/>
            <w:rFonts w:cs="Arial"/>
            <w:color w:val="000000" w:themeColor="text1"/>
            <w:u w:val="none"/>
          </w:rPr>
          <w:t>•распознавания болезней растений;</w:t>
        </w:r>
      </w:ins>
    </w:p>
    <w:p w:rsidR="00D97881" w:rsidRPr="00D97881" w:rsidRDefault="00D97881" w:rsidP="00D97881">
      <w:pPr>
        <w:ind w:firstLine="567"/>
        <w:rPr>
          <w:ins w:id="471" w:author="VP03" w:date="2017-09-11T07:08:00Z"/>
          <w:rStyle w:val="Hyperlink"/>
          <w:rFonts w:cs="Arial"/>
          <w:color w:val="000000" w:themeColor="text1"/>
          <w:u w:val="none"/>
        </w:rPr>
      </w:pPr>
      <w:ins w:id="472" w:author="VP03" w:date="2017-09-11T07:08:00Z">
        <w:r w:rsidRPr="00D97881">
          <w:rPr>
            <w:rStyle w:val="Hyperlink"/>
            <w:rFonts w:cs="Arial"/>
            <w:color w:val="000000" w:themeColor="text1"/>
            <w:u w:val="none"/>
          </w:rPr>
          <w:t>•оценки урожайности;</w:t>
        </w:r>
      </w:ins>
    </w:p>
    <w:p w:rsidR="003D7C43" w:rsidRDefault="00D97881" w:rsidP="00D97881">
      <w:pPr>
        <w:ind w:firstLine="567"/>
        <w:rPr>
          <w:ins w:id="473" w:author="VP03" w:date="2017-09-11T07:00:00Z"/>
          <w:rStyle w:val="Hyperlink"/>
          <w:rFonts w:cs="Arial"/>
          <w:color w:val="000000" w:themeColor="text1"/>
          <w:u w:val="none"/>
        </w:rPr>
      </w:pPr>
      <w:ins w:id="474" w:author="VP03" w:date="2017-09-11T07:08:00Z">
        <w:r w:rsidRPr="00D97881">
          <w:rPr>
            <w:rStyle w:val="Hyperlink"/>
            <w:rFonts w:cs="Arial"/>
            <w:color w:val="000000" w:themeColor="text1"/>
            <w:u w:val="none"/>
          </w:rPr>
          <w:t>•определения повреждения листьев.</w:t>
        </w:r>
      </w:ins>
    </w:p>
    <w:p w:rsidR="00AA7EE6" w:rsidRDefault="00AA7EE6" w:rsidP="00BF1BAC">
      <w:pPr>
        <w:ind w:firstLine="567"/>
        <w:rPr>
          <w:ins w:id="475" w:author="VP03" w:date="2017-09-11T07:10:00Z"/>
          <w:rStyle w:val="Hyperlink"/>
          <w:rFonts w:cs="Arial"/>
          <w:color w:val="000000" w:themeColor="text1"/>
          <w:u w:val="none"/>
        </w:rPr>
      </w:pPr>
    </w:p>
    <w:p w:rsidR="009413FB" w:rsidRPr="009413FB" w:rsidRDefault="009413FB" w:rsidP="009413FB">
      <w:pPr>
        <w:pStyle w:val="Heading2"/>
        <w:rPr>
          <w:ins w:id="476" w:author="VP03" w:date="2017-09-11T07:10:00Z"/>
          <w:rStyle w:val="Hyperlink"/>
          <w:color w:val="000000" w:themeColor="text1"/>
          <w:u w:val="none"/>
          <w:rPrChange w:id="477" w:author="VP03" w:date="2017-09-11T07:16:00Z">
            <w:rPr>
              <w:ins w:id="478" w:author="VP03" w:date="2017-09-11T07:10:00Z"/>
              <w:rStyle w:val="Hyperlink"/>
              <w:color w:val="000000" w:themeColor="text1"/>
              <w:u w:val="none"/>
            </w:rPr>
          </w:rPrChange>
        </w:rPr>
      </w:pPr>
      <w:bookmarkStart w:id="479" w:name="_Toc492882488"/>
      <w:ins w:id="480" w:author="VP03" w:date="2017-09-11T07:10:00Z">
        <w:r w:rsidRPr="006B6437">
          <w:rPr>
            <w:rStyle w:val="Hyperlink"/>
            <w:color w:val="000000" w:themeColor="text1"/>
            <w:u w:val="none"/>
          </w:rPr>
          <w:t>2.3.</w:t>
        </w:r>
      </w:ins>
      <w:ins w:id="481" w:author="VP03" w:date="2017-09-11T07:11:00Z">
        <w:r w:rsidRPr="009413FB">
          <w:rPr>
            <w:rStyle w:val="Hyperlink"/>
            <w:color w:val="000000" w:themeColor="text1"/>
            <w:u w:val="none"/>
            <w:rPrChange w:id="482" w:author="VP03" w:date="2017-09-11T07:13:00Z">
              <w:rPr>
                <w:rStyle w:val="Hyperlink"/>
                <w:color w:val="000000" w:themeColor="text1"/>
                <w:u w:val="none"/>
                <w:lang w:val="en-US"/>
              </w:rPr>
            </w:rPrChange>
          </w:rPr>
          <w:t>2</w:t>
        </w:r>
      </w:ins>
      <w:ins w:id="483" w:author="VP03" w:date="2017-09-11T07:10:00Z">
        <w:r w:rsidRPr="006B6437">
          <w:rPr>
            <w:rStyle w:val="Hyperlink"/>
            <w:color w:val="000000" w:themeColor="text1"/>
            <w:u w:val="none"/>
          </w:rPr>
          <w:t xml:space="preserve"> </w:t>
        </w:r>
        <w:r>
          <w:rPr>
            <w:rStyle w:val="Hyperlink"/>
            <w:color w:val="000000" w:themeColor="text1"/>
            <w:u w:val="none"/>
          </w:rPr>
          <w:t xml:space="preserve">Применение </w:t>
        </w:r>
        <w:r>
          <w:rPr>
            <w:rStyle w:val="Hyperlink"/>
            <w:color w:val="000000" w:themeColor="text1"/>
            <w:u w:val="none"/>
            <w:lang w:val="en-US"/>
          </w:rPr>
          <w:t>IoT</w:t>
        </w:r>
        <w:r w:rsidRPr="006B6437">
          <w:rPr>
            <w:rStyle w:val="Hyperlink"/>
            <w:color w:val="000000" w:themeColor="text1"/>
            <w:u w:val="none"/>
          </w:rPr>
          <w:t xml:space="preserve"> в</w:t>
        </w:r>
        <w:r>
          <w:rPr>
            <w:rStyle w:val="Hyperlink"/>
            <w:color w:val="000000" w:themeColor="text1"/>
            <w:u w:val="none"/>
          </w:rPr>
          <w:t xml:space="preserve"> </w:t>
        </w:r>
      </w:ins>
      <w:ins w:id="484" w:author="VP03" w:date="2017-09-11T07:16:00Z">
        <w:r>
          <w:rPr>
            <w:rStyle w:val="Hyperlink"/>
            <w:color w:val="000000" w:themeColor="text1"/>
            <w:u w:val="none"/>
          </w:rPr>
          <w:t>Ж</w:t>
        </w:r>
      </w:ins>
      <w:ins w:id="485" w:author="VP03" w:date="2017-09-11T07:17:00Z">
        <w:r>
          <w:rPr>
            <w:rStyle w:val="Hyperlink"/>
            <w:color w:val="000000" w:themeColor="text1"/>
            <w:u w:val="none"/>
          </w:rPr>
          <w:t>КХ</w:t>
        </w:r>
      </w:ins>
      <w:bookmarkEnd w:id="479"/>
    </w:p>
    <w:p w:rsidR="00692DCC" w:rsidRDefault="00692DCC" w:rsidP="00692DCC">
      <w:pPr>
        <w:ind w:firstLine="567"/>
        <w:rPr>
          <w:ins w:id="486" w:author="VP03" w:date="2017-09-11T08:08:00Z"/>
          <w:rFonts w:cs="Arial"/>
          <w:color w:val="000000" w:themeColor="text1"/>
        </w:rPr>
      </w:pPr>
      <w:ins w:id="487" w:author="VP03" w:date="2017-09-11T08:08:00Z">
        <w:r>
          <w:rPr>
            <w:rFonts w:cs="Arial"/>
            <w:color w:val="000000" w:themeColor="text1"/>
            <w:rPrChange w:id="488" w:author="VP03" w:date="2017-09-11T08:08:00Z">
              <w:rPr>
                <w:rFonts w:cs="Arial"/>
                <w:color w:val="000000" w:themeColor="text1"/>
              </w:rPr>
            </w:rPrChange>
          </w:rPr>
          <w:t>ЖКХ — одна из отраслей, в кото</w:t>
        </w:r>
        <w:r w:rsidRPr="00692DCC">
          <w:rPr>
            <w:rFonts w:cs="Arial"/>
            <w:color w:val="000000" w:themeColor="text1"/>
            <w:rPrChange w:id="489" w:author="VP03" w:date="2017-09-11T08:08:00Z">
              <w:rPr>
                <w:rFonts w:cs="Arial"/>
                <w:color w:val="000000" w:themeColor="text1"/>
                <w:lang w:val="en-US"/>
              </w:rPr>
            </w:rPrChange>
          </w:rPr>
          <w:t xml:space="preserve">рой </w:t>
        </w:r>
      </w:ins>
      <w:ins w:id="490" w:author="VP03" w:date="2017-09-11T08:09:00Z">
        <w:r>
          <w:rPr>
            <w:rFonts w:cs="Arial"/>
            <w:color w:val="000000" w:themeColor="text1"/>
          </w:rPr>
          <w:t xml:space="preserve">в настоящее время активно внедряются технологии </w:t>
        </w:r>
        <w:r>
          <w:rPr>
            <w:rFonts w:cs="Arial"/>
            <w:color w:val="000000" w:themeColor="text1"/>
            <w:lang w:val="en-US"/>
          </w:rPr>
          <w:t>LPWAN</w:t>
        </w:r>
      </w:ins>
      <w:ins w:id="491" w:author="VP03" w:date="2017-09-11T08:08:00Z">
        <w:r w:rsidRPr="00692DCC">
          <w:rPr>
            <w:rFonts w:cs="Arial"/>
            <w:color w:val="000000" w:themeColor="text1"/>
            <w:rPrChange w:id="492" w:author="VP03" w:date="2017-09-11T08:08:00Z">
              <w:rPr>
                <w:rFonts w:cs="Arial"/>
                <w:color w:val="000000" w:themeColor="text1"/>
                <w:lang w:val="en-US"/>
              </w:rPr>
            </w:rPrChange>
          </w:rPr>
          <w:t xml:space="preserve">. </w:t>
        </w:r>
      </w:ins>
      <w:ins w:id="493" w:author="VP03" w:date="2017-09-11T08:09:00Z">
        <w:r>
          <w:rPr>
            <w:rFonts w:cs="Arial"/>
            <w:color w:val="000000" w:themeColor="text1"/>
          </w:rPr>
          <w:t>Переход к использован</w:t>
        </w:r>
      </w:ins>
      <w:ins w:id="494" w:author="VP03" w:date="2017-09-11T08:10:00Z">
        <w:r>
          <w:rPr>
            <w:rFonts w:cs="Arial"/>
            <w:color w:val="000000" w:themeColor="text1"/>
          </w:rPr>
          <w:t xml:space="preserve">ию сетей </w:t>
        </w:r>
        <w:r>
          <w:rPr>
            <w:rFonts w:cs="Arial"/>
            <w:color w:val="000000" w:themeColor="text1"/>
            <w:lang w:val="en-US"/>
          </w:rPr>
          <w:t>LPWAN</w:t>
        </w:r>
      </w:ins>
      <w:ins w:id="495" w:author="VP03" w:date="2017-09-11T08:08:00Z">
        <w:r w:rsidRPr="00692DCC">
          <w:rPr>
            <w:rFonts w:cs="Arial"/>
            <w:color w:val="000000" w:themeColor="text1"/>
            <w:rPrChange w:id="496" w:author="VP03" w:date="2017-09-11T08:08:00Z">
              <w:rPr>
                <w:rFonts w:cs="Arial"/>
                <w:color w:val="000000" w:themeColor="text1"/>
                <w:lang w:val="en-US"/>
              </w:rPr>
            </w:rPrChange>
          </w:rPr>
          <w:t xml:space="preserve"> позволяет создавать автономные приборы</w:t>
        </w:r>
        <w:r>
          <w:rPr>
            <w:rFonts w:cs="Arial"/>
            <w:color w:val="000000" w:themeColor="text1"/>
          </w:rPr>
          <w:t xml:space="preserve"> </w:t>
        </w:r>
        <w:r w:rsidRPr="00692DCC">
          <w:rPr>
            <w:rFonts w:cs="Arial"/>
            <w:color w:val="000000" w:themeColor="text1"/>
            <w:rPrChange w:id="497" w:author="VP03" w:date="2017-09-11T08:08:00Z">
              <w:rPr>
                <w:rFonts w:cs="Arial"/>
                <w:color w:val="000000" w:themeColor="text1"/>
                <w:lang w:val="en-US"/>
              </w:rPr>
            </w:rPrChange>
          </w:rPr>
          <w:t>учета, способные работать годами, и собирать с них информацию в радиусе 10–50 км от базовой</w:t>
        </w:r>
        <w:r>
          <w:rPr>
            <w:rFonts w:cs="Arial"/>
            <w:color w:val="000000" w:themeColor="text1"/>
          </w:rPr>
          <w:t xml:space="preserve"> </w:t>
        </w:r>
        <w:r w:rsidRPr="00692DCC">
          <w:rPr>
            <w:rFonts w:cs="Arial"/>
            <w:color w:val="000000" w:themeColor="text1"/>
            <w:rPrChange w:id="498" w:author="VP03" w:date="2017-09-11T08:08:00Z">
              <w:rPr>
                <w:rFonts w:cs="Arial"/>
                <w:color w:val="000000" w:themeColor="text1"/>
                <w:lang w:val="en-US"/>
              </w:rPr>
            </w:rPrChange>
          </w:rPr>
          <w:t>станции</w:t>
        </w:r>
      </w:ins>
      <w:ins w:id="499" w:author="VP03" w:date="2017-09-11T08:10:00Z">
        <w:r w:rsidRPr="00692DCC">
          <w:rPr>
            <w:rFonts w:cs="Arial"/>
            <w:color w:val="000000" w:themeColor="text1"/>
            <w:rPrChange w:id="500" w:author="VP03" w:date="2017-09-11T08:10:00Z">
              <w:rPr>
                <w:rFonts w:cs="Arial"/>
                <w:color w:val="000000" w:themeColor="text1"/>
                <w:lang w:val="en-US"/>
              </w:rPr>
            </w:rPrChange>
          </w:rPr>
          <w:t xml:space="preserve"> </w:t>
        </w:r>
        <w:r>
          <w:rPr>
            <w:rFonts w:cs="Arial"/>
            <w:color w:val="000000" w:themeColor="text1"/>
          </w:rPr>
          <w:t>в условиях прямой видимости или до нескольких км в случае размещения глубоко внутри помещений или подвалах</w:t>
        </w:r>
      </w:ins>
      <w:ins w:id="501" w:author="VP03" w:date="2017-09-11T08:08:00Z">
        <w:r w:rsidRPr="00692DCC">
          <w:rPr>
            <w:rFonts w:cs="Arial"/>
            <w:color w:val="000000" w:themeColor="text1"/>
            <w:rPrChange w:id="502" w:author="VP03" w:date="2017-09-11T08:08:00Z">
              <w:rPr>
                <w:rFonts w:cs="Arial"/>
                <w:color w:val="000000" w:themeColor="text1"/>
                <w:lang w:val="en-US"/>
              </w:rPr>
            </w:rPrChange>
          </w:rPr>
          <w:t>. Одна станция способна</w:t>
        </w:r>
        <w:r>
          <w:rPr>
            <w:rFonts w:cs="Arial"/>
            <w:color w:val="000000" w:themeColor="text1"/>
          </w:rPr>
          <w:t xml:space="preserve"> </w:t>
        </w:r>
        <w:r w:rsidRPr="00692DCC">
          <w:rPr>
            <w:rFonts w:cs="Arial"/>
            <w:color w:val="000000" w:themeColor="text1"/>
            <w:rPrChange w:id="503" w:author="VP03" w:date="2017-09-11T08:08:00Z">
              <w:rPr>
                <w:rFonts w:cs="Arial"/>
                <w:color w:val="000000" w:themeColor="text1"/>
                <w:lang w:val="en-US"/>
              </w:rPr>
            </w:rPrChange>
          </w:rPr>
          <w:t>покрыть сетью целый микрорайон или даже небольшой город,</w:t>
        </w:r>
        <w:r>
          <w:rPr>
            <w:rFonts w:cs="Arial"/>
            <w:color w:val="000000" w:themeColor="text1"/>
          </w:rPr>
          <w:t xml:space="preserve"> </w:t>
        </w:r>
        <w:r w:rsidRPr="00692DCC">
          <w:rPr>
            <w:rFonts w:cs="Arial"/>
            <w:color w:val="000000" w:themeColor="text1"/>
            <w:rPrChange w:id="504" w:author="VP03" w:date="2017-09-11T08:08:00Z">
              <w:rPr>
                <w:rFonts w:cs="Arial"/>
                <w:color w:val="000000" w:themeColor="text1"/>
                <w:lang w:val="en-US"/>
              </w:rPr>
            </w:rPrChange>
          </w:rPr>
          <w:t>что дает возможность получать</w:t>
        </w:r>
        <w:r>
          <w:rPr>
            <w:rFonts w:cs="Arial"/>
            <w:color w:val="000000" w:themeColor="text1"/>
          </w:rPr>
          <w:t xml:space="preserve"> </w:t>
        </w:r>
        <w:r w:rsidRPr="00692DCC">
          <w:rPr>
            <w:rFonts w:cs="Arial"/>
            <w:color w:val="000000" w:themeColor="text1"/>
            <w:rPrChange w:id="505" w:author="VP03" w:date="2017-09-11T08:08:00Z">
              <w:rPr>
                <w:rFonts w:cs="Arial"/>
                <w:color w:val="000000" w:themeColor="text1"/>
                <w:lang w:val="en-US"/>
              </w:rPr>
            </w:rPrChange>
          </w:rPr>
          <w:t>показания и управлять счетчиками</w:t>
        </w:r>
        <w:r>
          <w:rPr>
            <w:rFonts w:cs="Arial"/>
            <w:color w:val="000000" w:themeColor="text1"/>
          </w:rPr>
          <w:t xml:space="preserve"> </w:t>
        </w:r>
        <w:r w:rsidRPr="00692DCC">
          <w:rPr>
            <w:rFonts w:cs="Arial"/>
            <w:color w:val="000000" w:themeColor="text1"/>
            <w:rPrChange w:id="506" w:author="VP03" w:date="2017-09-11T08:08:00Z">
              <w:rPr>
                <w:rFonts w:cs="Arial"/>
                <w:color w:val="000000" w:themeColor="text1"/>
                <w:lang w:val="en-US"/>
              </w:rPr>
            </w:rPrChange>
          </w:rPr>
          <w:t>в режиме реального времени через</w:t>
        </w:r>
        <w:r>
          <w:rPr>
            <w:rFonts w:cs="Arial"/>
            <w:color w:val="000000" w:themeColor="text1"/>
          </w:rPr>
          <w:t xml:space="preserve"> </w:t>
        </w:r>
        <w:r w:rsidRPr="00692DCC">
          <w:rPr>
            <w:rFonts w:cs="Arial"/>
            <w:color w:val="000000" w:themeColor="text1"/>
            <w:rPrChange w:id="507" w:author="VP03" w:date="2017-09-11T08:08:00Z">
              <w:rPr>
                <w:rFonts w:cs="Arial"/>
                <w:color w:val="000000" w:themeColor="text1"/>
                <w:lang w:val="en-US"/>
              </w:rPr>
            </w:rPrChange>
          </w:rPr>
          <w:t>Интернет.</w:t>
        </w:r>
        <w:r>
          <w:rPr>
            <w:rFonts w:cs="Arial"/>
            <w:color w:val="000000" w:themeColor="text1"/>
          </w:rPr>
          <w:t xml:space="preserve"> </w:t>
        </w:r>
      </w:ins>
    </w:p>
    <w:p w:rsidR="00D97881" w:rsidRDefault="00692DCC" w:rsidP="00692DCC">
      <w:pPr>
        <w:ind w:firstLine="567"/>
        <w:rPr>
          <w:ins w:id="508" w:author="VP03" w:date="2017-09-11T08:12:00Z"/>
          <w:rFonts w:cs="Arial"/>
          <w:color w:val="000000" w:themeColor="text1"/>
        </w:rPr>
      </w:pPr>
      <w:ins w:id="509" w:author="VP03" w:date="2017-09-11T08:08:00Z">
        <w:r w:rsidRPr="00692DCC">
          <w:rPr>
            <w:rFonts w:cs="Arial"/>
            <w:color w:val="000000" w:themeColor="text1"/>
            <w:rPrChange w:id="510" w:author="VP03" w:date="2017-09-11T08:08:00Z">
              <w:rPr>
                <w:rFonts w:cs="Arial"/>
                <w:color w:val="000000" w:themeColor="text1"/>
                <w:lang w:val="en-US"/>
              </w:rPr>
            </w:rPrChange>
          </w:rPr>
          <w:t xml:space="preserve">Внедрение </w:t>
        </w:r>
      </w:ins>
      <w:ins w:id="511" w:author="VP03" w:date="2017-09-11T08:10:00Z">
        <w:r>
          <w:rPr>
            <w:rFonts w:cs="Arial"/>
            <w:color w:val="000000" w:themeColor="text1"/>
          </w:rPr>
          <w:t xml:space="preserve">устройств </w:t>
        </w:r>
        <w:r>
          <w:rPr>
            <w:rFonts w:cs="Arial"/>
            <w:color w:val="000000" w:themeColor="text1"/>
            <w:lang w:val="en-US"/>
          </w:rPr>
          <w:t>IoT</w:t>
        </w:r>
        <w:r w:rsidRPr="00692DCC">
          <w:rPr>
            <w:rFonts w:cs="Arial"/>
            <w:color w:val="000000" w:themeColor="text1"/>
            <w:rPrChange w:id="512" w:author="VP03" w:date="2017-09-11T08:10:00Z">
              <w:rPr>
                <w:rFonts w:cs="Arial"/>
                <w:color w:val="000000" w:themeColor="text1"/>
                <w:lang w:val="en-US"/>
              </w:rPr>
            </w:rPrChange>
          </w:rPr>
          <w:t xml:space="preserve"> </w:t>
        </w:r>
        <w:r>
          <w:rPr>
            <w:rFonts w:cs="Arial"/>
            <w:color w:val="000000" w:themeColor="text1"/>
          </w:rPr>
          <w:t>в сч</w:t>
        </w:r>
      </w:ins>
      <w:ins w:id="513" w:author="VP03" w:date="2017-09-11T08:11:00Z">
        <w:r>
          <w:rPr>
            <w:rFonts w:cs="Arial"/>
            <w:color w:val="000000" w:themeColor="text1"/>
          </w:rPr>
          <w:t>етчики учета потребления</w:t>
        </w:r>
      </w:ins>
      <w:ins w:id="514" w:author="VP03" w:date="2017-09-11T08:08:00Z">
        <w:r w:rsidRPr="00692DCC">
          <w:rPr>
            <w:rFonts w:cs="Arial"/>
            <w:color w:val="000000" w:themeColor="text1"/>
            <w:rPrChange w:id="515" w:author="VP03" w:date="2017-09-11T08:08:00Z">
              <w:rPr>
                <w:rFonts w:cs="Arial"/>
                <w:color w:val="000000" w:themeColor="text1"/>
                <w:lang w:val="en-US"/>
              </w:rPr>
            </w:rPrChange>
          </w:rPr>
          <w:t xml:space="preserve"> позволяет </w:t>
        </w:r>
      </w:ins>
      <w:ins w:id="516" w:author="VP03" w:date="2017-09-11T08:11:00Z">
        <w:r>
          <w:rPr>
            <w:rFonts w:cs="Arial"/>
            <w:color w:val="000000" w:themeColor="text1"/>
          </w:rPr>
          <w:t>организациям ЖКХ</w:t>
        </w:r>
      </w:ins>
      <w:ins w:id="517" w:author="VP03" w:date="2017-09-11T08:08:00Z">
        <w:r w:rsidRPr="00692DCC">
          <w:rPr>
            <w:rFonts w:cs="Arial"/>
            <w:color w:val="000000" w:themeColor="text1"/>
            <w:rPrChange w:id="518" w:author="VP03" w:date="2017-09-11T08:08:00Z">
              <w:rPr>
                <w:rFonts w:cs="Arial"/>
                <w:color w:val="000000" w:themeColor="text1"/>
                <w:lang w:val="en-US"/>
              </w:rPr>
            </w:rPrChange>
          </w:rPr>
          <w:t xml:space="preserve"> видеть</w:t>
        </w:r>
      </w:ins>
      <w:ins w:id="519" w:author="VP03" w:date="2017-09-11T08:09:00Z">
        <w:r>
          <w:rPr>
            <w:rFonts w:cs="Arial"/>
            <w:color w:val="000000" w:themeColor="text1"/>
          </w:rPr>
          <w:t xml:space="preserve"> </w:t>
        </w:r>
      </w:ins>
      <w:ins w:id="520" w:author="VP03" w:date="2017-09-11T08:08:00Z">
        <w:r w:rsidRPr="00692DCC">
          <w:rPr>
            <w:rFonts w:cs="Arial"/>
            <w:color w:val="000000" w:themeColor="text1"/>
            <w:rPrChange w:id="521" w:author="VP03" w:date="2017-09-11T08:08:00Z">
              <w:rPr>
                <w:rFonts w:cs="Arial"/>
                <w:color w:val="000000" w:themeColor="text1"/>
                <w:lang w:val="en-US"/>
              </w:rPr>
            </w:rPrChange>
          </w:rPr>
          <w:t>потребление воды, электричества,</w:t>
        </w:r>
      </w:ins>
      <w:ins w:id="522" w:author="VP03" w:date="2017-09-11T08:09:00Z">
        <w:r>
          <w:rPr>
            <w:rFonts w:cs="Arial"/>
            <w:color w:val="000000" w:themeColor="text1"/>
          </w:rPr>
          <w:t xml:space="preserve"> </w:t>
        </w:r>
      </w:ins>
      <w:ins w:id="523" w:author="VP03" w:date="2017-09-11T08:08:00Z">
        <w:r w:rsidRPr="00692DCC">
          <w:rPr>
            <w:rFonts w:cs="Arial"/>
            <w:color w:val="000000" w:themeColor="text1"/>
            <w:rPrChange w:id="524" w:author="VP03" w:date="2017-09-11T08:08:00Z">
              <w:rPr>
                <w:rFonts w:cs="Arial"/>
                <w:color w:val="000000" w:themeColor="text1"/>
                <w:lang w:val="en-US"/>
              </w:rPr>
            </w:rPrChange>
          </w:rPr>
          <w:t>тепла и газа в онлайн-режиме, контролировать вмешательства в работу</w:t>
        </w:r>
      </w:ins>
      <w:ins w:id="525" w:author="VP03" w:date="2017-09-11T08:09:00Z">
        <w:r>
          <w:rPr>
            <w:rFonts w:cs="Arial"/>
            <w:color w:val="000000" w:themeColor="text1"/>
          </w:rPr>
          <w:t xml:space="preserve"> </w:t>
        </w:r>
      </w:ins>
      <w:ins w:id="526" w:author="VP03" w:date="2017-09-11T08:08:00Z">
        <w:r w:rsidRPr="00692DCC">
          <w:rPr>
            <w:rFonts w:cs="Arial"/>
            <w:color w:val="000000" w:themeColor="text1"/>
            <w:rPrChange w:id="527" w:author="VP03" w:date="2017-09-11T08:08:00Z">
              <w:rPr>
                <w:rFonts w:cs="Arial"/>
                <w:color w:val="000000" w:themeColor="text1"/>
                <w:lang w:val="en-US"/>
              </w:rPr>
            </w:rPrChange>
          </w:rPr>
          <w:t>приборов учета, снизить издержки</w:t>
        </w:r>
      </w:ins>
      <w:ins w:id="528" w:author="VP03" w:date="2017-09-11T08:09:00Z">
        <w:r>
          <w:rPr>
            <w:rFonts w:cs="Arial"/>
            <w:color w:val="000000" w:themeColor="text1"/>
          </w:rPr>
          <w:t xml:space="preserve"> </w:t>
        </w:r>
      </w:ins>
      <w:ins w:id="529" w:author="VP03" w:date="2017-09-11T08:08:00Z">
        <w:r w:rsidRPr="00692DCC">
          <w:rPr>
            <w:rFonts w:cs="Arial"/>
            <w:color w:val="000000" w:themeColor="text1"/>
            <w:rPrChange w:id="530" w:author="VP03" w:date="2017-09-11T08:08:00Z">
              <w:rPr>
                <w:rFonts w:cs="Arial"/>
                <w:color w:val="000000" w:themeColor="text1"/>
                <w:lang w:val="en-US"/>
              </w:rPr>
            </w:rPrChange>
          </w:rPr>
          <w:t>на обходчиков, а также сократить</w:t>
        </w:r>
      </w:ins>
      <w:ins w:id="531" w:author="VP03" w:date="2017-09-11T08:09:00Z">
        <w:r>
          <w:rPr>
            <w:rFonts w:cs="Arial"/>
            <w:color w:val="000000" w:themeColor="text1"/>
          </w:rPr>
          <w:t xml:space="preserve"> </w:t>
        </w:r>
      </w:ins>
      <w:ins w:id="532" w:author="VP03" w:date="2017-09-11T08:08:00Z">
        <w:r w:rsidRPr="00692DCC">
          <w:rPr>
            <w:rFonts w:cs="Arial"/>
            <w:color w:val="000000" w:themeColor="text1"/>
            <w:rPrChange w:id="533" w:author="VP03" w:date="2017-09-11T08:08:00Z">
              <w:rPr>
                <w:rFonts w:cs="Arial"/>
                <w:color w:val="000000" w:themeColor="text1"/>
                <w:lang w:val="en-US"/>
              </w:rPr>
            </w:rPrChange>
          </w:rPr>
          <w:t>время на обработку показаний</w:t>
        </w:r>
      </w:ins>
      <w:ins w:id="534" w:author="VP03" w:date="2017-09-11T08:09:00Z">
        <w:r>
          <w:rPr>
            <w:rFonts w:cs="Arial"/>
            <w:color w:val="000000" w:themeColor="text1"/>
          </w:rPr>
          <w:t xml:space="preserve"> </w:t>
        </w:r>
      </w:ins>
      <w:ins w:id="535" w:author="VP03" w:date="2017-09-11T08:08:00Z">
        <w:r w:rsidRPr="00692DCC">
          <w:rPr>
            <w:rFonts w:cs="Arial"/>
            <w:color w:val="000000" w:themeColor="text1"/>
            <w:rPrChange w:id="536" w:author="VP03" w:date="2017-09-11T08:09:00Z">
              <w:rPr>
                <w:rFonts w:cs="Arial"/>
                <w:color w:val="000000" w:themeColor="text1"/>
                <w:lang w:val="en-US"/>
              </w:rPr>
            </w:rPrChange>
          </w:rPr>
          <w:t>и выставление счетов.</w:t>
        </w:r>
      </w:ins>
    </w:p>
    <w:p w:rsidR="00692DCC" w:rsidRDefault="00692DCC" w:rsidP="00692DCC">
      <w:pPr>
        <w:ind w:firstLine="567"/>
        <w:rPr>
          <w:ins w:id="537" w:author="VP03" w:date="2017-09-11T07:17:00Z"/>
          <w:rStyle w:val="Hyperlink"/>
          <w:rFonts w:cs="Arial"/>
          <w:color w:val="000000" w:themeColor="text1"/>
          <w:u w:val="none"/>
        </w:rPr>
      </w:pPr>
      <w:ins w:id="538" w:author="VP03" w:date="2017-09-11T08:12:00Z">
        <w:r>
          <w:rPr>
            <w:rFonts w:cs="Arial"/>
            <w:color w:val="000000" w:themeColor="text1"/>
          </w:rPr>
          <w:t>Установка счет</w:t>
        </w:r>
      </w:ins>
      <w:ins w:id="539" w:author="VP03" w:date="2017-09-11T08:13:00Z">
        <w:r>
          <w:rPr>
            <w:rFonts w:cs="Arial"/>
            <w:color w:val="000000" w:themeColor="text1"/>
          </w:rPr>
          <w:t>чиков на промежуточных участках трубопроводов позволяет обнаруживать утечки воды сразу после их появления, одновременно осуществляя определение их местоположе</w:t>
        </w:r>
      </w:ins>
      <w:ins w:id="540" w:author="VP03" w:date="2017-09-11T08:14:00Z">
        <w:r>
          <w:rPr>
            <w:rFonts w:cs="Arial"/>
            <w:color w:val="000000" w:themeColor="text1"/>
          </w:rPr>
          <w:t>ния. Также распределенные датчики начинают использоваться и для контроля качества воды.</w:t>
        </w:r>
      </w:ins>
    </w:p>
    <w:p w:rsidR="009413FB" w:rsidRDefault="009413FB" w:rsidP="00BF1BAC">
      <w:pPr>
        <w:ind w:firstLine="567"/>
        <w:rPr>
          <w:ins w:id="541" w:author="VP03" w:date="2017-09-11T07:17:00Z"/>
          <w:rStyle w:val="Hyperlink"/>
          <w:rFonts w:cs="Arial"/>
          <w:color w:val="000000" w:themeColor="text1"/>
          <w:u w:val="none"/>
        </w:rPr>
      </w:pPr>
    </w:p>
    <w:p w:rsidR="009413FB" w:rsidRPr="009413FB" w:rsidRDefault="009413FB" w:rsidP="009413FB">
      <w:pPr>
        <w:pStyle w:val="Heading2"/>
        <w:rPr>
          <w:ins w:id="542" w:author="VP03" w:date="2017-09-11T07:17:00Z"/>
          <w:rStyle w:val="Hyperlink"/>
          <w:color w:val="000000" w:themeColor="text1"/>
          <w:u w:val="none"/>
          <w:rPrChange w:id="543" w:author="VP03" w:date="2017-09-11T07:18:00Z">
            <w:rPr>
              <w:ins w:id="544" w:author="VP03" w:date="2017-09-11T07:17:00Z"/>
              <w:rStyle w:val="Hyperlink"/>
              <w:rFonts w:cs="Arial"/>
              <w:color w:val="000000" w:themeColor="text1"/>
              <w:u w:val="none"/>
            </w:rPr>
          </w:rPrChange>
        </w:rPr>
        <w:pPrChange w:id="545" w:author="VP03" w:date="2017-09-11T07:18:00Z">
          <w:pPr>
            <w:ind w:firstLine="567"/>
          </w:pPr>
        </w:pPrChange>
      </w:pPr>
      <w:bookmarkStart w:id="546" w:name="_Toc492882489"/>
      <w:ins w:id="547" w:author="VP03" w:date="2017-09-11T07:17:00Z">
        <w:r>
          <w:rPr>
            <w:rStyle w:val="Hyperlink"/>
            <w:color w:val="000000" w:themeColor="text1"/>
            <w:u w:val="none"/>
          </w:rPr>
          <w:t xml:space="preserve">2.3.3 Применение </w:t>
        </w:r>
        <w:r>
          <w:rPr>
            <w:rStyle w:val="Hyperlink"/>
            <w:color w:val="000000" w:themeColor="text1"/>
            <w:u w:val="none"/>
            <w:lang w:val="en-US"/>
          </w:rPr>
          <w:t>IoT</w:t>
        </w:r>
        <w:r w:rsidRPr="00FD5E8C">
          <w:rPr>
            <w:rStyle w:val="Hyperlink"/>
            <w:color w:val="000000" w:themeColor="text1"/>
            <w:u w:val="none"/>
            <w:rPrChange w:id="548" w:author="VP03" w:date="2017-09-11T07:45:00Z">
              <w:rPr>
                <w:rStyle w:val="Hyperlink"/>
                <w:rFonts w:cs="Arial"/>
                <w:color w:val="000000" w:themeColor="text1"/>
                <w:u w:val="none"/>
                <w:lang w:val="en-US"/>
              </w:rPr>
            </w:rPrChange>
          </w:rPr>
          <w:t xml:space="preserve"> </w:t>
        </w:r>
      </w:ins>
      <w:ins w:id="549" w:author="VP03" w:date="2017-09-11T07:18:00Z">
        <w:r>
          <w:rPr>
            <w:rStyle w:val="Hyperlink"/>
            <w:color w:val="000000" w:themeColor="text1"/>
            <w:u w:val="none"/>
          </w:rPr>
          <w:t>в промышленности</w:t>
        </w:r>
      </w:ins>
      <w:bookmarkEnd w:id="546"/>
    </w:p>
    <w:p w:rsidR="00FD5E8C" w:rsidRDefault="00FD5E8C" w:rsidP="00FD5E8C">
      <w:pPr>
        <w:ind w:firstLine="567"/>
        <w:rPr>
          <w:ins w:id="550" w:author="VP03" w:date="2017-09-11T07:52:00Z"/>
          <w:rStyle w:val="Hyperlink"/>
          <w:rFonts w:cs="Arial"/>
          <w:color w:val="000000" w:themeColor="text1"/>
          <w:u w:val="none"/>
        </w:rPr>
      </w:pPr>
      <w:ins w:id="551" w:author="VP03" w:date="2017-09-11T07:47:00Z">
        <w:r w:rsidRPr="00FD5E8C">
          <w:rPr>
            <w:rStyle w:val="Hyperlink"/>
            <w:rFonts w:cs="Arial"/>
            <w:color w:val="000000" w:themeColor="text1"/>
            <w:u w:val="none"/>
          </w:rPr>
          <w:t xml:space="preserve">Сегодня практически все промышленные организации стремятся встать на очередную ступень цифровой эволюции </w:t>
        </w:r>
      </w:ins>
      <w:ins w:id="552" w:author="VP03" w:date="2017-09-11T07:56:00Z">
        <w:r w:rsidR="00793089">
          <w:rPr>
            <w:rStyle w:val="Hyperlink"/>
            <w:rFonts w:cs="Arial"/>
            <w:color w:val="000000" w:themeColor="text1"/>
            <w:u w:val="none"/>
          </w:rPr>
          <w:t xml:space="preserve">за счет внедрения технологий </w:t>
        </w:r>
        <w:r w:rsidR="00793089">
          <w:rPr>
            <w:rStyle w:val="Hyperlink"/>
            <w:rFonts w:cs="Arial"/>
            <w:color w:val="000000" w:themeColor="text1"/>
            <w:u w:val="none"/>
            <w:lang w:val="en-US"/>
          </w:rPr>
          <w:t>IoT</w:t>
        </w:r>
        <w:r w:rsidR="00793089" w:rsidRPr="00793089">
          <w:rPr>
            <w:rStyle w:val="Hyperlink"/>
            <w:rFonts w:cs="Arial"/>
            <w:color w:val="000000" w:themeColor="text1"/>
            <w:u w:val="none"/>
            <w:rPrChange w:id="553" w:author="VP03" w:date="2017-09-11T07:56:00Z">
              <w:rPr>
                <w:rStyle w:val="Hyperlink"/>
                <w:rFonts w:cs="Arial"/>
                <w:color w:val="000000" w:themeColor="text1"/>
                <w:u w:val="none"/>
                <w:lang w:val="en-US"/>
              </w:rPr>
            </w:rPrChange>
          </w:rPr>
          <w:t xml:space="preserve">. </w:t>
        </w:r>
        <w:r w:rsidR="00793089">
          <w:rPr>
            <w:rStyle w:val="Hyperlink"/>
            <w:rFonts w:cs="Arial"/>
            <w:color w:val="000000" w:themeColor="text1"/>
            <w:u w:val="none"/>
          </w:rPr>
          <w:t xml:space="preserve">Причем в промышленности </w:t>
        </w:r>
        <w:r w:rsidR="00793089">
          <w:rPr>
            <w:rStyle w:val="Hyperlink"/>
            <w:rFonts w:cs="Arial"/>
            <w:color w:val="000000" w:themeColor="text1"/>
            <w:u w:val="none"/>
            <w:lang w:val="en-US"/>
          </w:rPr>
          <w:t>IoT</w:t>
        </w:r>
        <w:r w:rsidR="00793089" w:rsidRPr="00793089">
          <w:rPr>
            <w:rStyle w:val="Hyperlink"/>
            <w:rFonts w:cs="Arial"/>
            <w:color w:val="000000" w:themeColor="text1"/>
            <w:u w:val="none"/>
            <w:rPrChange w:id="554" w:author="VP03" w:date="2017-09-11T07:56:00Z">
              <w:rPr>
                <w:rStyle w:val="Hyperlink"/>
                <w:rFonts w:cs="Arial"/>
                <w:color w:val="000000" w:themeColor="text1"/>
                <w:u w:val="none"/>
                <w:lang w:val="en-US"/>
              </w:rPr>
            </w:rPrChange>
          </w:rPr>
          <w:t xml:space="preserve"> </w:t>
        </w:r>
        <w:r w:rsidR="00793089">
          <w:rPr>
            <w:rStyle w:val="Hyperlink"/>
            <w:rFonts w:cs="Arial"/>
            <w:color w:val="000000" w:themeColor="text1"/>
            <w:u w:val="none"/>
          </w:rPr>
          <w:t>ориентировано</w:t>
        </w:r>
      </w:ins>
      <w:ins w:id="555" w:author="VP03" w:date="2017-09-11T07:47:00Z">
        <w:r w:rsidRPr="00FD5E8C">
          <w:rPr>
            <w:rStyle w:val="Hyperlink"/>
            <w:rFonts w:cs="Arial"/>
            <w:color w:val="000000" w:themeColor="text1"/>
            <w:u w:val="none"/>
          </w:rPr>
          <w:t xml:space="preserve"> на аналитику больших данных (англ. big data) и направленн</w:t>
        </w:r>
      </w:ins>
      <w:ins w:id="556" w:author="VP03" w:date="2017-09-11T07:57:00Z">
        <w:r w:rsidR="00793089">
          <w:rPr>
            <w:rStyle w:val="Hyperlink"/>
            <w:rFonts w:cs="Arial"/>
            <w:color w:val="000000" w:themeColor="text1"/>
            <w:u w:val="none"/>
          </w:rPr>
          <w:t>о</w:t>
        </w:r>
      </w:ins>
      <w:ins w:id="557" w:author="VP03" w:date="2017-09-11T07:47:00Z">
        <w:r w:rsidRPr="00FD5E8C">
          <w:rPr>
            <w:rStyle w:val="Hyperlink"/>
            <w:rFonts w:cs="Arial"/>
            <w:color w:val="000000" w:themeColor="text1"/>
            <w:u w:val="none"/>
          </w:rPr>
          <w:t xml:space="preserve"> на повышение эффективности производства, надежности работы и производительности по всей </w:t>
        </w:r>
        <w:r w:rsidRPr="00FD5E8C">
          <w:rPr>
            <w:rStyle w:val="Hyperlink"/>
            <w:rFonts w:cs="Arial"/>
            <w:color w:val="000000" w:themeColor="text1"/>
            <w:u w:val="none"/>
          </w:rPr>
          <w:lastRenderedPageBreak/>
          <w:t>цепочке поставок.</w:t>
        </w:r>
      </w:ins>
      <w:ins w:id="558" w:author="VP03" w:date="2017-09-11T07:52:00Z">
        <w:r w:rsidR="00793089">
          <w:rPr>
            <w:rStyle w:val="Hyperlink"/>
            <w:rFonts w:cs="Arial"/>
            <w:color w:val="000000" w:themeColor="text1"/>
            <w:u w:val="none"/>
          </w:rPr>
          <w:t xml:space="preserve"> </w:t>
        </w:r>
      </w:ins>
      <w:ins w:id="559" w:author="VP03" w:date="2017-09-11T07:51:00Z">
        <w:r w:rsidR="00793089">
          <w:rPr>
            <w:rStyle w:val="Hyperlink"/>
            <w:rFonts w:cs="Arial"/>
            <w:color w:val="000000" w:themeColor="text1"/>
            <w:u w:val="none"/>
          </w:rPr>
          <w:t>Для оптимизации промышленного производства</w:t>
        </w:r>
      </w:ins>
      <w:ins w:id="560" w:author="VP03" w:date="2017-09-11T07:50:00Z">
        <w:r w:rsidR="00793089" w:rsidRPr="00793089">
          <w:rPr>
            <w:rStyle w:val="Hyperlink"/>
            <w:rFonts w:cs="Arial"/>
            <w:color w:val="000000" w:themeColor="text1"/>
            <w:u w:val="none"/>
          </w:rPr>
          <w:t xml:space="preserve"> необходимо принимать правильные решения в нужное время на основе достоверной информации. Этого и помогает достичь использование возможнос</w:t>
        </w:r>
        <w:r w:rsidR="00793089">
          <w:rPr>
            <w:rStyle w:val="Hyperlink"/>
            <w:rFonts w:cs="Arial"/>
            <w:color w:val="000000" w:themeColor="text1"/>
            <w:u w:val="none"/>
          </w:rPr>
          <w:t>тей I</w:t>
        </w:r>
        <w:r w:rsidR="00793089" w:rsidRPr="00793089">
          <w:rPr>
            <w:rStyle w:val="Hyperlink"/>
            <w:rFonts w:cs="Arial"/>
            <w:color w:val="000000" w:themeColor="text1"/>
            <w:u w:val="none"/>
          </w:rPr>
          <w:t>oT, таких как обучение машин, большие данные и технологии автоматизации для создания «системы в системе». Все эти инструменты могут точно и последовательно выделять, принимать, анализировать и передавать данные с целью достижения большей эффективности, надежного управления и улучшения контроля качества по всей цепочке поставок.</w:t>
        </w:r>
      </w:ins>
    </w:p>
    <w:p w:rsidR="00793089" w:rsidRDefault="00793089" w:rsidP="00FD5E8C">
      <w:pPr>
        <w:ind w:firstLine="567"/>
        <w:rPr>
          <w:ins w:id="561" w:author="VP03" w:date="2017-09-11T07:48:00Z"/>
          <w:rStyle w:val="Hyperlink"/>
          <w:rFonts w:cs="Arial"/>
          <w:color w:val="000000" w:themeColor="text1"/>
          <w:u w:val="none"/>
        </w:rPr>
      </w:pPr>
      <w:ins w:id="562" w:author="VP03" w:date="2017-09-11T07:52:00Z">
        <w:r>
          <w:rPr>
            <w:rStyle w:val="Hyperlink"/>
            <w:rFonts w:cs="Arial"/>
            <w:color w:val="000000" w:themeColor="text1"/>
            <w:u w:val="none"/>
          </w:rPr>
          <w:t>Примером применения такого подхо</w:t>
        </w:r>
      </w:ins>
      <w:ins w:id="563" w:author="VP03" w:date="2017-09-11T07:53:00Z">
        <w:r>
          <w:rPr>
            <w:rStyle w:val="Hyperlink"/>
            <w:rFonts w:cs="Arial"/>
            <w:color w:val="000000" w:themeColor="text1"/>
            <w:u w:val="none"/>
          </w:rPr>
          <w:t>да к промышленному производству является контроль и обеспечение</w:t>
        </w:r>
      </w:ins>
      <w:ins w:id="564" w:author="VP03" w:date="2017-09-11T07:52:00Z">
        <w:r w:rsidRPr="00793089">
          <w:rPr>
            <w:rStyle w:val="Hyperlink"/>
            <w:rFonts w:cs="Arial"/>
            <w:color w:val="000000" w:themeColor="text1"/>
            <w:u w:val="none"/>
          </w:rPr>
          <w:t xml:space="preserve"> исправнос</w:t>
        </w:r>
      </w:ins>
      <w:ins w:id="565" w:author="VP03" w:date="2017-09-11T07:53:00Z">
        <w:r>
          <w:rPr>
            <w:rStyle w:val="Hyperlink"/>
            <w:rFonts w:cs="Arial"/>
            <w:color w:val="000000" w:themeColor="text1"/>
            <w:u w:val="none"/>
          </w:rPr>
          <w:t>ти промышленного</w:t>
        </w:r>
      </w:ins>
      <w:ins w:id="566" w:author="VP03" w:date="2017-09-11T07:52:00Z">
        <w:r w:rsidRPr="00793089">
          <w:rPr>
            <w:rStyle w:val="Hyperlink"/>
            <w:rFonts w:cs="Arial"/>
            <w:color w:val="000000" w:themeColor="text1"/>
            <w:u w:val="none"/>
          </w:rPr>
          <w:t xml:space="preserve"> оборудования — одного из главных производственных активов. Если оно выходит из строя слишком часто, то, как правило, это значит, что отсутствует логический способ быстро проанализировать ситуацию и установить, в чем причина поломки: либо не хватает осмысленной информации, либо специалистам требуется несколько часов или даже дней для анализа данных.</w:t>
        </w:r>
      </w:ins>
      <w:ins w:id="567" w:author="VP03" w:date="2017-09-11T07:53:00Z">
        <w:r>
          <w:rPr>
            <w:rStyle w:val="Hyperlink"/>
            <w:rFonts w:cs="Arial"/>
            <w:color w:val="000000" w:themeColor="text1"/>
            <w:u w:val="none"/>
          </w:rPr>
          <w:t xml:space="preserve"> Накопление </w:t>
        </w:r>
      </w:ins>
      <w:ins w:id="568" w:author="VP03" w:date="2017-09-11T07:54:00Z">
        <w:r>
          <w:rPr>
            <w:rStyle w:val="Hyperlink"/>
            <w:rFonts w:cs="Arial"/>
            <w:color w:val="000000" w:themeColor="text1"/>
            <w:u w:val="none"/>
          </w:rPr>
          <w:t>данных по работе однотипного оборудования на различных производствах позволяет позволяет создать аналитичес</w:t>
        </w:r>
      </w:ins>
      <w:ins w:id="569" w:author="VP03" w:date="2017-09-11T07:55:00Z">
        <w:r>
          <w:rPr>
            <w:rStyle w:val="Hyperlink"/>
            <w:rFonts w:cs="Arial"/>
            <w:color w:val="000000" w:themeColor="text1"/>
            <w:u w:val="none"/>
          </w:rPr>
          <w:t>кие модели поломки оборудования. Использование данных моделей с результатами наблюдения в реальном времени над конкретным экземпляром оборудования позволяет прогнозировать поломку, а также более быстро определять ее при</w:t>
        </w:r>
      </w:ins>
      <w:ins w:id="570" w:author="VP03" w:date="2017-09-11T07:56:00Z">
        <w:r>
          <w:rPr>
            <w:rStyle w:val="Hyperlink"/>
            <w:rFonts w:cs="Arial"/>
            <w:color w:val="000000" w:themeColor="text1"/>
            <w:u w:val="none"/>
          </w:rPr>
          <w:t>чину и устранять ее.</w:t>
        </w:r>
      </w:ins>
      <w:ins w:id="571" w:author="VP03" w:date="2017-09-11T07:58:00Z">
        <w:r>
          <w:rPr>
            <w:rStyle w:val="Hyperlink"/>
            <w:rFonts w:cs="Arial"/>
            <w:color w:val="000000" w:themeColor="text1"/>
            <w:u w:val="none"/>
          </w:rPr>
          <w:t xml:space="preserve"> Во многих случаях особенности производственного процесса позволяют подключать оборудование только с использованием беспроводных каналаов с использованием тех или иных технологий.</w:t>
        </w:r>
      </w:ins>
    </w:p>
    <w:p w:rsidR="00FD5E8C" w:rsidRDefault="00FD5E8C" w:rsidP="00FD5E8C">
      <w:pPr>
        <w:ind w:firstLine="567"/>
        <w:rPr>
          <w:ins w:id="572" w:author="VP03" w:date="2017-09-11T08:16:00Z"/>
          <w:rStyle w:val="Hyperlink"/>
          <w:rFonts w:cs="Arial"/>
          <w:color w:val="000000" w:themeColor="text1"/>
          <w:u w:val="none"/>
        </w:rPr>
      </w:pPr>
      <w:ins w:id="573" w:author="VP03" w:date="2017-09-11T07:45:00Z">
        <w:r>
          <w:rPr>
            <w:rStyle w:val="Hyperlink"/>
            <w:rFonts w:cs="Arial"/>
            <w:color w:val="000000" w:themeColor="text1"/>
            <w:u w:val="none"/>
          </w:rPr>
          <w:t>Другим п</w:t>
        </w:r>
        <w:r>
          <w:rPr>
            <w:rStyle w:val="Hyperlink"/>
            <w:rFonts w:cs="Arial"/>
            <w:color w:val="000000" w:themeColor="text1"/>
            <w:u w:val="none"/>
          </w:rPr>
          <w:t xml:space="preserve">римером использования </w:t>
        </w:r>
        <w:r>
          <w:rPr>
            <w:rStyle w:val="Hyperlink"/>
            <w:rFonts w:cs="Arial"/>
            <w:color w:val="000000" w:themeColor="text1"/>
            <w:u w:val="none"/>
            <w:lang w:val="en-US"/>
          </w:rPr>
          <w:t>IoT</w:t>
        </w:r>
        <w:r w:rsidRPr="006B6437">
          <w:rPr>
            <w:rStyle w:val="Hyperlink"/>
            <w:rFonts w:cs="Arial"/>
            <w:color w:val="000000" w:themeColor="text1"/>
            <w:u w:val="none"/>
          </w:rPr>
          <w:t xml:space="preserve"> </w:t>
        </w:r>
        <w:r>
          <w:rPr>
            <w:rStyle w:val="Hyperlink"/>
            <w:rFonts w:cs="Arial"/>
            <w:color w:val="000000" w:themeColor="text1"/>
            <w:u w:val="none"/>
          </w:rPr>
          <w:t xml:space="preserve">в </w:t>
        </w:r>
      </w:ins>
      <w:ins w:id="574" w:author="VP03" w:date="2017-09-11T07:46:00Z">
        <w:r>
          <w:rPr>
            <w:rStyle w:val="Hyperlink"/>
            <w:rFonts w:cs="Arial"/>
            <w:color w:val="000000" w:themeColor="text1"/>
            <w:u w:val="none"/>
          </w:rPr>
          <w:t xml:space="preserve">горнодобывающей </w:t>
        </w:r>
      </w:ins>
      <w:ins w:id="575" w:author="VP03" w:date="2017-09-11T07:45:00Z">
        <w:r>
          <w:rPr>
            <w:rStyle w:val="Hyperlink"/>
            <w:rFonts w:cs="Arial"/>
            <w:color w:val="000000" w:themeColor="text1"/>
            <w:u w:val="none"/>
          </w:rPr>
          <w:t>промышленности является о</w:t>
        </w:r>
        <w:r w:rsidRPr="00FD5E8C">
          <w:rPr>
            <w:rStyle w:val="Hyperlink"/>
            <w:rFonts w:cs="Arial"/>
            <w:color w:val="000000" w:themeColor="text1"/>
            <w:u w:val="none"/>
          </w:rPr>
          <w:t xml:space="preserve">беспечение безопасности на шахтах является большой проблемой для многих стран в связи с условиями труда на подземных рудниках. В целях предотвращения и уменьшения количества несчастных случаев необходимо использовать технологии IoT, которые смогут принимать аварийные сигналы из шахты. С помощью RFID, </w:t>
        </w:r>
        <w:r>
          <w:rPr>
            <w:rStyle w:val="Hyperlink"/>
            <w:rFonts w:cs="Arial"/>
            <w:color w:val="000000" w:themeColor="text1"/>
            <w:u w:val="none"/>
          </w:rPr>
          <w:t xml:space="preserve">различных технологий </w:t>
        </w:r>
        <w:r>
          <w:rPr>
            <w:rStyle w:val="Hyperlink"/>
            <w:rFonts w:cs="Arial"/>
            <w:color w:val="000000" w:themeColor="text1"/>
            <w:u w:val="none"/>
            <w:lang w:val="en-US"/>
          </w:rPr>
          <w:t>LPLA</w:t>
        </w:r>
        <w:r w:rsidRPr="006B6437">
          <w:rPr>
            <w:rStyle w:val="Hyperlink"/>
            <w:rFonts w:cs="Arial"/>
            <w:color w:val="000000" w:themeColor="text1"/>
            <w:u w:val="none"/>
          </w:rPr>
          <w:t xml:space="preserve"> </w:t>
        </w:r>
        <w:r>
          <w:rPr>
            <w:rStyle w:val="Hyperlink"/>
            <w:rFonts w:cs="Arial"/>
            <w:color w:val="000000" w:themeColor="text1"/>
            <w:u w:val="none"/>
          </w:rPr>
          <w:t xml:space="preserve">и </w:t>
        </w:r>
        <w:r>
          <w:rPr>
            <w:rStyle w:val="Hyperlink"/>
            <w:rFonts w:cs="Arial"/>
            <w:color w:val="000000" w:themeColor="text1"/>
            <w:u w:val="none"/>
            <w:lang w:val="en-US"/>
          </w:rPr>
          <w:t>LPWA</w:t>
        </w:r>
        <w:r w:rsidRPr="00FD5E8C">
          <w:rPr>
            <w:rStyle w:val="Hyperlink"/>
            <w:rFonts w:cs="Arial"/>
            <w:color w:val="000000" w:themeColor="text1"/>
            <w:u w:val="none"/>
          </w:rPr>
          <w:t>, обеспечивающих эффективное взаимодействие между наземным и подземным пространствами, горнодобывающие компании смогут отслеживать местоположение шахтеров и анализировать критически важные данные по безопасности, полученные от датчиков. Еще одним полезным приложением являются химические и биологические сенсоры, применяемые для диагностики и раннего определения заболеваний у шахтеров, что особенно важно, поскольку они работают в опасных условиях. Эти сенсоры можно использовать для получения биологической информации о состоянии человеческого тела и органов, для выявления опасной пыли, вредных газов и других факторов окружающей среды, которые могут стать причиной несчастных случаев. Проблема использования всех этих технологий заключается в том, что беспроводным устройствам нужна энергия, которая потенциально может привести к взрыву газа в шахте.</w:t>
        </w:r>
        <w:r>
          <w:rPr>
            <w:rStyle w:val="Hyperlink"/>
            <w:rFonts w:cs="Arial"/>
            <w:color w:val="000000" w:themeColor="text1"/>
            <w:u w:val="none"/>
          </w:rPr>
          <w:t xml:space="preserve"> По этой причине особенно акутальным становится использование новых радиоинтерфейсов </w:t>
        </w:r>
        <w:r>
          <w:rPr>
            <w:rStyle w:val="Hyperlink"/>
            <w:rFonts w:cs="Arial"/>
            <w:color w:val="000000" w:themeColor="text1"/>
            <w:u w:val="none"/>
            <w:lang w:val="en-US"/>
          </w:rPr>
          <w:t>LPWA</w:t>
        </w:r>
        <w:r>
          <w:rPr>
            <w:rStyle w:val="Hyperlink"/>
            <w:rFonts w:cs="Arial"/>
            <w:color w:val="000000" w:themeColor="text1"/>
            <w:u w:val="none"/>
          </w:rPr>
          <w:t>, обеспечивающих возможность работы устройств от батареек с минимальной мощностью.</w:t>
        </w:r>
      </w:ins>
    </w:p>
    <w:p w:rsidR="00692DCC" w:rsidRPr="00692DCC" w:rsidRDefault="00692DCC" w:rsidP="00FD5E8C">
      <w:pPr>
        <w:ind w:firstLine="567"/>
        <w:rPr>
          <w:ins w:id="576" w:author="VP03" w:date="2017-09-11T07:45:00Z"/>
          <w:rStyle w:val="Hyperlink"/>
          <w:rFonts w:cs="Arial"/>
          <w:color w:val="000000" w:themeColor="text1"/>
          <w:u w:val="none"/>
          <w:rPrChange w:id="577" w:author="VP03" w:date="2017-09-11T08:16:00Z">
            <w:rPr>
              <w:ins w:id="578" w:author="VP03" w:date="2017-09-11T07:45:00Z"/>
              <w:rStyle w:val="Hyperlink"/>
              <w:rFonts w:cs="Arial"/>
              <w:color w:val="000000" w:themeColor="text1"/>
              <w:u w:val="none"/>
            </w:rPr>
          </w:rPrChange>
        </w:rPr>
      </w:pPr>
      <w:ins w:id="579" w:author="VP03" w:date="2017-09-11T08:16:00Z">
        <w:r>
          <w:rPr>
            <w:rStyle w:val="Hyperlink"/>
            <w:rFonts w:cs="Arial"/>
            <w:color w:val="000000" w:themeColor="text1"/>
            <w:u w:val="none"/>
          </w:rPr>
          <w:t xml:space="preserve">Использование </w:t>
        </w:r>
        <w:r>
          <w:rPr>
            <w:rStyle w:val="Hyperlink"/>
            <w:rFonts w:cs="Arial"/>
            <w:color w:val="000000" w:themeColor="text1"/>
            <w:u w:val="none"/>
            <w:lang w:val="en-US"/>
          </w:rPr>
          <w:t>IoT</w:t>
        </w:r>
        <w:r w:rsidRPr="00692DCC">
          <w:rPr>
            <w:rStyle w:val="Hyperlink"/>
            <w:rFonts w:cs="Arial"/>
            <w:color w:val="000000" w:themeColor="text1"/>
            <w:u w:val="none"/>
            <w:rPrChange w:id="580" w:author="VP03" w:date="2017-09-11T08:16:00Z">
              <w:rPr>
                <w:rStyle w:val="Hyperlink"/>
                <w:rFonts w:cs="Arial"/>
                <w:color w:val="000000" w:themeColor="text1"/>
                <w:u w:val="none"/>
                <w:lang w:val="en-US"/>
              </w:rPr>
            </w:rPrChange>
          </w:rPr>
          <w:t xml:space="preserve"> </w:t>
        </w:r>
        <w:r>
          <w:rPr>
            <w:rStyle w:val="Hyperlink"/>
            <w:rFonts w:cs="Arial"/>
            <w:color w:val="000000" w:themeColor="text1"/>
            <w:u w:val="none"/>
          </w:rPr>
          <w:t>в промышленности т</w:t>
        </w:r>
        <w:r w:rsidR="00422ADE">
          <w:rPr>
            <w:rStyle w:val="Hyperlink"/>
            <w:rFonts w:cs="Arial"/>
            <w:color w:val="000000" w:themeColor="text1"/>
            <w:u w:val="none"/>
          </w:rPr>
          <w:t xml:space="preserve">акже </w:t>
        </w:r>
      </w:ins>
      <w:ins w:id="581" w:author="VP03" w:date="2017-09-11T08:18:00Z">
        <w:r w:rsidR="00422ADE">
          <w:rPr>
            <w:rStyle w:val="Hyperlink"/>
            <w:rFonts w:cs="Arial"/>
            <w:color w:val="000000" w:themeColor="text1"/>
            <w:u w:val="none"/>
          </w:rPr>
          <w:t>связан</w:t>
        </w:r>
      </w:ins>
      <w:ins w:id="582" w:author="VP03" w:date="2017-09-11T08:19:00Z">
        <w:r w:rsidR="00422ADE">
          <w:rPr>
            <w:rStyle w:val="Hyperlink"/>
            <w:rFonts w:cs="Arial"/>
            <w:color w:val="000000" w:themeColor="text1"/>
            <w:u w:val="none"/>
          </w:rPr>
          <w:t>о</w:t>
        </w:r>
      </w:ins>
      <w:ins w:id="583" w:author="VP03" w:date="2017-09-11T08:18:00Z">
        <w:r w:rsidR="00422ADE">
          <w:rPr>
            <w:rStyle w:val="Hyperlink"/>
            <w:rFonts w:cs="Arial"/>
            <w:color w:val="000000" w:themeColor="text1"/>
            <w:u w:val="none"/>
          </w:rPr>
          <w:t xml:space="preserve"> с еще более широким внедрением </w:t>
        </w:r>
      </w:ins>
      <w:ins w:id="584" w:author="VP03" w:date="2017-09-11T08:19:00Z">
        <w:r w:rsidR="00422ADE">
          <w:rPr>
            <w:rStyle w:val="Hyperlink"/>
            <w:rFonts w:cs="Arial"/>
            <w:color w:val="000000" w:themeColor="text1"/>
            <w:u w:val="none"/>
          </w:rPr>
          <w:t xml:space="preserve">промышленных роботов и автоматических агрегатов. Для управления роботизированным оборудованием и контроля результатов работы все чаще </w:t>
        </w:r>
      </w:ins>
      <w:ins w:id="585" w:author="VP03" w:date="2017-09-11T08:20:00Z">
        <w:r w:rsidR="00422ADE">
          <w:rPr>
            <w:rStyle w:val="Hyperlink"/>
            <w:rFonts w:cs="Arial"/>
            <w:color w:val="000000" w:themeColor="text1"/>
            <w:u w:val="none"/>
          </w:rPr>
          <w:t>задействуются</w:t>
        </w:r>
      </w:ins>
      <w:ins w:id="586" w:author="VP03" w:date="2017-09-11T08:19:00Z">
        <w:r w:rsidR="00422ADE">
          <w:rPr>
            <w:rStyle w:val="Hyperlink"/>
            <w:rFonts w:cs="Arial"/>
            <w:color w:val="000000" w:themeColor="text1"/>
            <w:u w:val="none"/>
          </w:rPr>
          <w:t xml:space="preserve"> техно</w:t>
        </w:r>
      </w:ins>
      <w:ins w:id="587" w:author="VP03" w:date="2017-09-11T08:20:00Z">
        <w:r w:rsidR="00422ADE">
          <w:rPr>
            <w:rStyle w:val="Hyperlink"/>
            <w:rFonts w:cs="Arial"/>
            <w:color w:val="000000" w:themeColor="text1"/>
            <w:u w:val="none"/>
          </w:rPr>
          <w:t xml:space="preserve">логии радиосвязи, удешевляющие внедрение таких решений и </w:t>
        </w:r>
      </w:ins>
      <w:ins w:id="588" w:author="VP03" w:date="2017-09-11T08:21:00Z">
        <w:r w:rsidR="00422ADE">
          <w:rPr>
            <w:rStyle w:val="Hyperlink"/>
            <w:rFonts w:cs="Arial"/>
            <w:color w:val="000000" w:themeColor="text1"/>
            <w:u w:val="none"/>
          </w:rPr>
          <w:t>обеспечивающие больше возможностей для полной автоматизации.</w:t>
        </w:r>
      </w:ins>
      <w:ins w:id="589" w:author="VP03" w:date="2017-09-11T08:20:00Z">
        <w:r w:rsidR="00422ADE">
          <w:rPr>
            <w:rStyle w:val="Hyperlink"/>
            <w:rFonts w:cs="Arial"/>
            <w:color w:val="000000" w:themeColor="text1"/>
            <w:u w:val="none"/>
          </w:rPr>
          <w:t xml:space="preserve"> </w:t>
        </w:r>
      </w:ins>
      <w:ins w:id="590" w:author="VP03" w:date="2017-09-11T08:19:00Z">
        <w:r w:rsidR="00422ADE">
          <w:rPr>
            <w:rStyle w:val="Hyperlink"/>
            <w:rFonts w:cs="Arial"/>
            <w:color w:val="000000" w:themeColor="text1"/>
            <w:u w:val="none"/>
          </w:rPr>
          <w:t xml:space="preserve"> </w:t>
        </w:r>
      </w:ins>
    </w:p>
    <w:p w:rsidR="009413FB" w:rsidRDefault="009413FB" w:rsidP="00BF1BAC">
      <w:pPr>
        <w:ind w:firstLine="567"/>
        <w:rPr>
          <w:ins w:id="591" w:author="VP03" w:date="2017-09-11T07:18:00Z"/>
          <w:rStyle w:val="Hyperlink"/>
          <w:rFonts w:cs="Arial"/>
          <w:color w:val="000000" w:themeColor="text1"/>
          <w:u w:val="none"/>
        </w:rPr>
      </w:pPr>
    </w:p>
    <w:p w:rsidR="009413FB" w:rsidRDefault="009413FB" w:rsidP="00BF1BAC">
      <w:pPr>
        <w:ind w:firstLine="567"/>
        <w:rPr>
          <w:ins w:id="592" w:author="VP03" w:date="2017-09-11T07:00:00Z"/>
          <w:rStyle w:val="Hyperlink"/>
          <w:rFonts w:cs="Arial"/>
          <w:color w:val="000000" w:themeColor="text1"/>
          <w:u w:val="none"/>
        </w:rPr>
      </w:pPr>
    </w:p>
    <w:p w:rsidR="00AA7EE6" w:rsidRDefault="00AA7EE6" w:rsidP="00BF1BAC">
      <w:pPr>
        <w:ind w:firstLine="567"/>
        <w:rPr>
          <w:ins w:id="593" w:author="VP03" w:date="2017-09-11T07:00:00Z"/>
          <w:rStyle w:val="Hyperlink"/>
          <w:rFonts w:cs="Arial"/>
          <w:color w:val="000000" w:themeColor="text1"/>
          <w:u w:val="none"/>
        </w:rPr>
      </w:pPr>
    </w:p>
    <w:p w:rsidR="00AA7EE6" w:rsidRDefault="00AA7EE6" w:rsidP="00BF1BAC">
      <w:pPr>
        <w:ind w:firstLine="567"/>
        <w:rPr>
          <w:ins w:id="594" w:author="VP03" w:date="2017-09-11T07:00:00Z"/>
          <w:rStyle w:val="Hyperlink"/>
          <w:rFonts w:cs="Arial"/>
          <w:color w:val="000000" w:themeColor="text1"/>
          <w:u w:val="none"/>
        </w:rPr>
      </w:pPr>
    </w:p>
    <w:p w:rsidR="00AA7EE6" w:rsidRDefault="00AA7EE6" w:rsidP="00BF1BAC">
      <w:pPr>
        <w:ind w:firstLine="567"/>
        <w:rPr>
          <w:rStyle w:val="Hyperlink"/>
          <w:rFonts w:cs="Arial"/>
          <w:color w:val="000000" w:themeColor="text1"/>
          <w:u w:val="none"/>
        </w:rPr>
      </w:pPr>
    </w:p>
    <w:p w:rsidR="003D7C43" w:rsidDel="00E259EE" w:rsidRDefault="003D7C43" w:rsidP="00BF1BAC">
      <w:pPr>
        <w:ind w:firstLine="567"/>
        <w:rPr>
          <w:del w:id="595" w:author="VP03" w:date="2017-09-10T13:22:00Z"/>
          <w:rStyle w:val="Hyperlink"/>
          <w:rFonts w:cs="Arial"/>
          <w:color w:val="000000" w:themeColor="text1"/>
          <w:u w:val="none"/>
        </w:rPr>
      </w:pPr>
    </w:p>
    <w:p w:rsidR="003D7C43" w:rsidRPr="00E259EE" w:rsidDel="00E259EE" w:rsidRDefault="003D7C43" w:rsidP="003D7C43">
      <w:pPr>
        <w:pStyle w:val="Heading2"/>
        <w:rPr>
          <w:del w:id="596" w:author="VP03" w:date="2017-09-10T13:22:00Z"/>
          <w:rStyle w:val="Hyperlink"/>
          <w:color w:val="000000" w:themeColor="text1"/>
          <w:highlight w:val="red"/>
          <w:u w:val="none"/>
          <w:rPrChange w:id="597" w:author="VP03" w:date="2017-09-10T13:22:00Z">
            <w:rPr>
              <w:del w:id="598" w:author="VP03" w:date="2017-09-10T13:22:00Z"/>
              <w:rStyle w:val="Hyperlink"/>
              <w:rFonts w:eastAsiaTheme="minorHAnsi" w:cs="Times New Roman"/>
              <w:b w:val="0"/>
              <w:noProof w:val="0"/>
              <w:color w:val="000000" w:themeColor="text1"/>
              <w:szCs w:val="22"/>
              <w:u w:val="none"/>
            </w:rPr>
          </w:rPrChange>
        </w:rPr>
      </w:pPr>
      <w:del w:id="599" w:author="VP03" w:date="2017-09-10T13:22:00Z">
        <w:r w:rsidRPr="00E259EE" w:rsidDel="00E259EE">
          <w:rPr>
            <w:rStyle w:val="Hyperlink"/>
            <w:b w:val="0"/>
            <w:color w:val="000000" w:themeColor="text1"/>
            <w:highlight w:val="red"/>
            <w:u w:val="none"/>
            <w:rPrChange w:id="600" w:author="VP03" w:date="2017-09-10T13:22:00Z">
              <w:rPr>
                <w:rStyle w:val="Hyperlink"/>
                <w:b w:val="0"/>
                <w:color w:val="000000" w:themeColor="text1"/>
                <w:u w:val="none"/>
              </w:rPr>
            </w:rPrChange>
          </w:rPr>
          <w:delText xml:space="preserve">2.4 Опыт стран РСС по внедрению беспроводных сетей </w:delText>
        </w:r>
        <w:r w:rsidRPr="00E259EE" w:rsidDel="00E259EE">
          <w:rPr>
            <w:rStyle w:val="Hyperlink"/>
            <w:b w:val="0"/>
            <w:color w:val="000000" w:themeColor="text1"/>
            <w:highlight w:val="red"/>
            <w:u w:val="none"/>
            <w:lang w:val="en-US"/>
            <w:rPrChange w:id="601" w:author="VP03" w:date="2017-09-10T13:22:00Z">
              <w:rPr>
                <w:rStyle w:val="Hyperlink"/>
                <w:b w:val="0"/>
                <w:color w:val="000000" w:themeColor="text1"/>
                <w:u w:val="none"/>
                <w:lang w:val="en-US"/>
              </w:rPr>
            </w:rPrChange>
          </w:rPr>
          <w:delText>IoT</w:delText>
        </w:r>
        <w:r w:rsidRPr="00E259EE" w:rsidDel="00E259EE">
          <w:rPr>
            <w:rStyle w:val="Hyperlink"/>
            <w:b w:val="0"/>
            <w:color w:val="000000" w:themeColor="text1"/>
            <w:highlight w:val="red"/>
            <w:u w:val="none"/>
            <w:rPrChange w:id="602" w:author="VP03" w:date="2017-09-10T13:22:00Z">
              <w:rPr>
                <w:rStyle w:val="Hyperlink"/>
                <w:b w:val="0"/>
                <w:color w:val="000000" w:themeColor="text1"/>
                <w:u w:val="none"/>
              </w:rPr>
            </w:rPrChange>
          </w:rPr>
          <w:delText xml:space="preserve"> в различных отраслях</w:delText>
        </w:r>
      </w:del>
    </w:p>
    <w:p w:rsidR="003D7C43" w:rsidDel="00E259EE" w:rsidRDefault="003D7C43" w:rsidP="003D7C43">
      <w:pPr>
        <w:ind w:firstLine="567"/>
        <w:rPr>
          <w:del w:id="603" w:author="VP03" w:date="2017-09-10T13:22:00Z"/>
          <w:rStyle w:val="Hyperlink"/>
          <w:rFonts w:cs="Arial"/>
          <w:color w:val="000000" w:themeColor="text1"/>
          <w:u w:val="none"/>
        </w:rPr>
      </w:pPr>
      <w:del w:id="604" w:author="VP03" w:date="2017-09-10T13:22:00Z">
        <w:r w:rsidRPr="00E259EE" w:rsidDel="00E259EE">
          <w:rPr>
            <w:rStyle w:val="Hyperlink"/>
            <w:rFonts w:cs="Arial"/>
            <w:color w:val="000000" w:themeColor="text1"/>
            <w:highlight w:val="red"/>
            <w:u w:val="none"/>
            <w:rPrChange w:id="605" w:author="VP03" w:date="2017-09-10T13:22:00Z">
              <w:rPr>
                <w:rStyle w:val="Hyperlink"/>
                <w:rFonts w:cs="Arial"/>
                <w:color w:val="000000" w:themeColor="text1"/>
                <w:u w:val="none"/>
              </w:rPr>
            </w:rPrChange>
          </w:rPr>
          <w:delText xml:space="preserve">[Данные по реализуемым или реализованным проектам использования </w:delText>
        </w:r>
        <w:r w:rsidRPr="00E259EE" w:rsidDel="00E259EE">
          <w:rPr>
            <w:rStyle w:val="Hyperlink"/>
            <w:color w:val="000000" w:themeColor="text1"/>
            <w:highlight w:val="red"/>
            <w:u w:val="none"/>
            <w:rPrChange w:id="606" w:author="VP03" w:date="2017-09-10T13:22:00Z">
              <w:rPr>
                <w:rStyle w:val="Hyperlink"/>
                <w:color w:val="000000" w:themeColor="text1"/>
                <w:u w:val="none"/>
              </w:rPr>
            </w:rPrChange>
          </w:rPr>
          <w:delText xml:space="preserve">беспроводных сетей </w:delText>
        </w:r>
        <w:r w:rsidRPr="00E259EE" w:rsidDel="00E259EE">
          <w:rPr>
            <w:rStyle w:val="Hyperlink"/>
            <w:color w:val="000000" w:themeColor="text1"/>
            <w:highlight w:val="red"/>
            <w:u w:val="none"/>
            <w:lang w:val="en-US"/>
            <w:rPrChange w:id="607" w:author="VP03" w:date="2017-09-10T13:22:00Z">
              <w:rPr>
                <w:rStyle w:val="Hyperlink"/>
                <w:color w:val="000000" w:themeColor="text1"/>
                <w:u w:val="none"/>
                <w:lang w:val="en-US"/>
              </w:rPr>
            </w:rPrChange>
          </w:rPr>
          <w:delText>IoT</w:delText>
        </w:r>
        <w:r w:rsidRPr="00E259EE" w:rsidDel="00E259EE">
          <w:rPr>
            <w:rStyle w:val="Hyperlink"/>
            <w:color w:val="000000" w:themeColor="text1"/>
            <w:highlight w:val="red"/>
            <w:u w:val="none"/>
            <w:rPrChange w:id="608" w:author="VP03" w:date="2017-09-10T13:22:00Z">
              <w:rPr>
                <w:rStyle w:val="Hyperlink"/>
                <w:color w:val="000000" w:themeColor="text1"/>
                <w:u w:val="none"/>
              </w:rPr>
            </w:rPrChange>
          </w:rPr>
          <w:delText xml:space="preserve"> в различных отраслях в странах РСС</w:delText>
        </w:r>
        <w:r w:rsidRPr="00E259EE" w:rsidDel="00E259EE">
          <w:rPr>
            <w:rStyle w:val="Hyperlink"/>
            <w:rFonts w:cs="Arial"/>
            <w:color w:val="000000" w:themeColor="text1"/>
            <w:highlight w:val="red"/>
            <w:u w:val="none"/>
            <w:rPrChange w:id="609" w:author="VP03" w:date="2017-09-10T13:22:00Z">
              <w:rPr>
                <w:rStyle w:val="Hyperlink"/>
                <w:rFonts w:cs="Arial"/>
                <w:color w:val="000000" w:themeColor="text1"/>
                <w:u w:val="none"/>
              </w:rPr>
            </w:rPrChange>
          </w:rPr>
          <w:delText>]</w:delText>
        </w:r>
        <w:r w:rsidRPr="00CF3888" w:rsidDel="00E259EE">
          <w:rPr>
            <w:rStyle w:val="Hyperlink"/>
            <w:rFonts w:cs="Arial"/>
            <w:color w:val="000000" w:themeColor="text1"/>
            <w:u w:val="none"/>
          </w:rPr>
          <w:delText xml:space="preserve"> </w:delText>
        </w:r>
      </w:del>
    </w:p>
    <w:p w:rsidR="003D7C43" w:rsidRPr="003D7C43" w:rsidRDefault="003D7C43" w:rsidP="00BF1BAC">
      <w:pPr>
        <w:ind w:firstLine="567"/>
        <w:rPr>
          <w:rStyle w:val="Hyperlink"/>
          <w:rFonts w:cs="Arial"/>
          <w:color w:val="000000" w:themeColor="text1"/>
          <w:u w:val="none"/>
        </w:rPr>
      </w:pPr>
    </w:p>
    <w:p w:rsidR="003D7C43" w:rsidRDefault="003D7C43" w:rsidP="00BF1BAC">
      <w:pPr>
        <w:ind w:firstLine="567"/>
        <w:rPr>
          <w:rStyle w:val="Hyperlink"/>
          <w:rFonts w:cs="Arial"/>
          <w:color w:val="000000" w:themeColor="text1"/>
          <w:u w:val="none"/>
        </w:rPr>
      </w:pPr>
    </w:p>
    <w:p w:rsidR="00375B5C" w:rsidRPr="00375B5C" w:rsidRDefault="00375B5C" w:rsidP="00BF1BAC">
      <w:pPr>
        <w:ind w:firstLine="567"/>
        <w:rPr>
          <w:rStyle w:val="Hyperlink"/>
          <w:rFonts w:cs="Arial"/>
          <w:color w:val="000000" w:themeColor="text1"/>
          <w:u w:val="none"/>
        </w:rPr>
      </w:pPr>
    </w:p>
    <w:p w:rsidR="00BF1BAC" w:rsidRDefault="00BF1BAC" w:rsidP="00BF1BAC">
      <w:pPr>
        <w:spacing w:after="160" w:line="259" w:lineRule="auto"/>
        <w:jc w:val="left"/>
        <w:rPr>
          <w:rStyle w:val="Hyperlink"/>
          <w:rFonts w:cs="Arial"/>
          <w:color w:val="000000" w:themeColor="text1"/>
          <w:u w:val="none"/>
        </w:rPr>
      </w:pPr>
      <w:r>
        <w:rPr>
          <w:rStyle w:val="Hyperlink"/>
          <w:rFonts w:cs="Arial"/>
          <w:color w:val="000000" w:themeColor="text1"/>
          <w:u w:val="none"/>
        </w:rPr>
        <w:br w:type="page"/>
      </w:r>
    </w:p>
    <w:p w:rsidR="00BF1BAC" w:rsidRPr="0029414B" w:rsidRDefault="00BF1BAC">
      <w:pPr>
        <w:pStyle w:val="Heading1"/>
        <w:rPr>
          <w:rStyle w:val="Hyperlink"/>
          <w:color w:val="000000" w:themeColor="text1"/>
          <w:u w:val="none"/>
          <w:rPrChange w:id="610" w:author="VP03" w:date="2017-09-10T14:20:00Z">
            <w:rPr>
              <w:rStyle w:val="Hyperlink"/>
              <w:rFonts w:eastAsiaTheme="minorHAnsi"/>
              <w:b w:val="0"/>
              <w:bCs w:val="0"/>
              <w:caps w:val="0"/>
              <w:noProof w:val="0"/>
              <w:color w:val="000000" w:themeColor="text1"/>
              <w:kern w:val="0"/>
              <w:szCs w:val="22"/>
              <w:u w:val="none"/>
            </w:rPr>
          </w:rPrChange>
        </w:rPr>
      </w:pPr>
      <w:bookmarkStart w:id="611" w:name="_Toc492882490"/>
      <w:r w:rsidRPr="0029414B">
        <w:rPr>
          <w:rStyle w:val="Hyperlink"/>
          <w:color w:val="000000" w:themeColor="text1"/>
          <w:u w:val="none"/>
        </w:rPr>
        <w:lastRenderedPageBreak/>
        <w:t xml:space="preserve">3 </w:t>
      </w:r>
      <w:r w:rsidR="0029414B" w:rsidRPr="0029414B">
        <w:rPr>
          <w:rStyle w:val="Hyperlink"/>
          <w:color w:val="000000" w:themeColor="text1"/>
          <w:u w:val="none"/>
          <w:rPrChange w:id="612" w:author="VP03" w:date="2017-09-10T14:20:00Z">
            <w:rPr>
              <w:rStyle w:val="Hyperlink"/>
              <w:caps w:val="0"/>
              <w:color w:val="000000" w:themeColor="text1"/>
              <w:u w:val="none"/>
            </w:rPr>
          </w:rPrChange>
        </w:rPr>
        <w:t>Анализ</w:t>
      </w:r>
      <w:r w:rsidRPr="0029414B">
        <w:rPr>
          <w:rStyle w:val="Hyperlink"/>
          <w:color w:val="000000" w:themeColor="text1"/>
          <w:u w:val="none"/>
        </w:rPr>
        <w:t xml:space="preserve"> </w:t>
      </w:r>
      <w:r w:rsidRPr="0029414B">
        <w:rPr>
          <w:rStyle w:val="Heading2Char"/>
          <w:b/>
          <w:rPrChange w:id="613" w:author="VP03" w:date="2017-09-10T14:21:00Z">
            <w:rPr>
              <w:rStyle w:val="Hyperlink"/>
              <w:color w:val="000000" w:themeColor="text1"/>
              <w:u w:val="none"/>
            </w:rPr>
          </w:rPrChange>
        </w:rPr>
        <w:t xml:space="preserve">беспроводных </w:t>
      </w:r>
      <w:r w:rsidR="0029414B" w:rsidRPr="0029414B">
        <w:rPr>
          <w:rStyle w:val="Heading2Char"/>
          <w:b/>
          <w:rPrChange w:id="614" w:author="VP03" w:date="2017-09-10T14:21:00Z">
            <w:rPr>
              <w:rStyle w:val="Hyperlink"/>
              <w:caps w:val="0"/>
              <w:color w:val="000000" w:themeColor="text1"/>
              <w:u w:val="none"/>
            </w:rPr>
          </w:rPrChange>
        </w:rPr>
        <w:t xml:space="preserve">технологий </w:t>
      </w:r>
      <w:r w:rsidRPr="0029414B">
        <w:rPr>
          <w:rStyle w:val="Heading2Char"/>
          <w:b/>
          <w:rPrChange w:id="615" w:author="VP03" w:date="2017-09-10T14:21:00Z">
            <w:rPr>
              <w:rStyle w:val="Hyperlink"/>
              <w:color w:val="000000" w:themeColor="text1"/>
              <w:u w:val="none"/>
            </w:rPr>
          </w:rPrChange>
        </w:rPr>
        <w:t>для IOT</w:t>
      </w:r>
      <w:bookmarkEnd w:id="611"/>
    </w:p>
    <w:p w:rsidR="00BF1BAC" w:rsidRPr="0013678C" w:rsidRDefault="00BF1BAC" w:rsidP="00BF1BAC">
      <w:pPr>
        <w:pStyle w:val="Heading2"/>
        <w:rPr>
          <w:rStyle w:val="Hyperlink"/>
          <w:color w:val="000000" w:themeColor="text1"/>
          <w:u w:val="none"/>
        </w:rPr>
      </w:pPr>
      <w:bookmarkStart w:id="616" w:name="_Toc492882491"/>
      <w:r w:rsidRPr="0013678C">
        <w:rPr>
          <w:rStyle w:val="Hyperlink"/>
          <w:color w:val="000000" w:themeColor="text1"/>
          <w:u w:val="none"/>
        </w:rPr>
        <w:t>3</w:t>
      </w:r>
      <w:r w:rsidRPr="00CF3888">
        <w:rPr>
          <w:rStyle w:val="Hyperlink"/>
          <w:color w:val="000000" w:themeColor="text1"/>
          <w:u w:val="none"/>
        </w:rPr>
        <w:t xml:space="preserve">.1 </w:t>
      </w:r>
      <w:r>
        <w:rPr>
          <w:rStyle w:val="Hyperlink"/>
          <w:color w:val="000000" w:themeColor="text1"/>
          <w:u w:val="none"/>
        </w:rPr>
        <w:t>Анализ беспроводных технологий в рамках устройств малого радиуса действия</w:t>
      </w:r>
      <w:bookmarkEnd w:id="616"/>
    </w:p>
    <w:p w:rsidR="00BF1BAC" w:rsidRPr="00F056DF" w:rsidRDefault="00BF1BAC" w:rsidP="00BF1BAC">
      <w:pPr>
        <w:ind w:firstLine="567"/>
        <w:rPr>
          <w:rFonts w:cs="Arial"/>
          <w:color w:val="000000" w:themeColor="text1"/>
        </w:rPr>
      </w:pPr>
      <w:r w:rsidRPr="00F056DF">
        <w:rPr>
          <w:rFonts w:cs="Arial"/>
          <w:color w:val="000000" w:themeColor="text1"/>
        </w:rPr>
        <w:t xml:space="preserve">В настоящее время в интересах </w:t>
      </w:r>
      <w:r>
        <w:rPr>
          <w:rFonts w:cs="Arial"/>
          <w:color w:val="000000" w:themeColor="text1"/>
          <w:lang w:val="en-US"/>
        </w:rPr>
        <w:t>IoT</w:t>
      </w:r>
      <w:r w:rsidRPr="00F056DF">
        <w:rPr>
          <w:rFonts w:cs="Arial"/>
          <w:color w:val="000000" w:themeColor="text1"/>
        </w:rPr>
        <w:t>/M2M-коммуникаций может быть использован широкий спектр технологий и соответствующих им полос частот. В зависимости от характера M2M-приложений и пользовательских предпочтений эти технологии и полосы частот могут существенно отличаться. Технологии могут варьироваться от унифицированных на международном уровне устройств малого радиуса действия до стандартов связи</w:t>
      </w:r>
      <w:r w:rsidRPr="002E727F">
        <w:rPr>
          <w:rFonts w:cs="Arial"/>
          <w:color w:val="000000" w:themeColor="text1"/>
        </w:rPr>
        <w:t xml:space="preserve"> </w:t>
      </w:r>
      <w:r>
        <w:rPr>
          <w:rFonts w:cs="Arial"/>
          <w:color w:val="000000" w:themeColor="text1"/>
        </w:rPr>
        <w:t>с широким охватом</w:t>
      </w:r>
      <w:r w:rsidRPr="00F056DF">
        <w:rPr>
          <w:rFonts w:cs="Arial"/>
          <w:color w:val="000000" w:themeColor="text1"/>
        </w:rPr>
        <w:t xml:space="preserve">, нацеленных на более специфические задачи </w:t>
      </w:r>
      <w:r>
        <w:rPr>
          <w:rFonts w:cs="Arial"/>
          <w:color w:val="000000" w:themeColor="text1"/>
          <w:lang w:val="en-US"/>
        </w:rPr>
        <w:t>IoT</w:t>
      </w:r>
      <w:r w:rsidRPr="002E727F">
        <w:rPr>
          <w:rFonts w:cs="Arial"/>
          <w:color w:val="000000" w:themeColor="text1"/>
        </w:rPr>
        <w:t>/</w:t>
      </w:r>
      <w:r w:rsidRPr="00F056DF">
        <w:rPr>
          <w:rFonts w:cs="Arial"/>
          <w:color w:val="000000" w:themeColor="text1"/>
        </w:rPr>
        <w:t>M2M коммуникаций</w:t>
      </w:r>
      <w:r>
        <w:rPr>
          <w:rFonts w:cs="Arial"/>
          <w:color w:val="000000" w:themeColor="text1"/>
        </w:rPr>
        <w:t xml:space="preserve">, имеющих дальность в единицы и даже десятки км, несмотря на принадлежность к </w:t>
      </w:r>
      <w:r>
        <w:rPr>
          <w:rFonts w:cs="Arial"/>
          <w:color w:val="000000" w:themeColor="text1"/>
          <w:lang w:val="en-US"/>
        </w:rPr>
        <w:t>SRD</w:t>
      </w:r>
      <w:r w:rsidRPr="00F056DF">
        <w:rPr>
          <w:rFonts w:cs="Arial"/>
          <w:color w:val="000000" w:themeColor="text1"/>
        </w:rPr>
        <w:t xml:space="preserve">. В последние годы все больше проявляется инициатива по разработке стандартов, которые в частности направлены на узкополосное межмашинное взаимодействие (M2M) с упором на низкое энергопотребление. В части устройств малого радиуса действия в </w:t>
      </w:r>
      <w:r>
        <w:rPr>
          <w:rFonts w:cs="Arial"/>
          <w:color w:val="000000" w:themeColor="text1"/>
        </w:rPr>
        <w:t>последующих подразделах</w:t>
      </w:r>
      <w:r w:rsidRPr="00F056DF">
        <w:rPr>
          <w:rFonts w:cs="Arial"/>
          <w:color w:val="000000" w:themeColor="text1"/>
        </w:rPr>
        <w:t xml:space="preserve"> представлена информация по их использованию в </w:t>
      </w:r>
      <w:r>
        <w:rPr>
          <w:rFonts w:cs="Arial"/>
          <w:color w:val="000000" w:themeColor="text1"/>
        </w:rPr>
        <w:t>рамках европейского региона и значительного числа стран Район 1 за его пределами</w:t>
      </w:r>
      <w:r w:rsidRPr="00F056DF">
        <w:rPr>
          <w:rFonts w:cs="Arial"/>
          <w:color w:val="000000" w:themeColor="text1"/>
        </w:rPr>
        <w:t xml:space="preserve">. </w:t>
      </w:r>
    </w:p>
    <w:p w:rsidR="00BF1BAC" w:rsidRDefault="00BF1BAC" w:rsidP="00BF1BAC">
      <w:pPr>
        <w:ind w:firstLine="567"/>
        <w:rPr>
          <w:rFonts w:cs="Arial"/>
          <w:color w:val="000000" w:themeColor="text1"/>
        </w:rPr>
      </w:pPr>
      <w:r w:rsidRPr="00F056DF">
        <w:rPr>
          <w:rFonts w:cs="Arial"/>
          <w:color w:val="000000" w:themeColor="text1"/>
        </w:rPr>
        <w:t xml:space="preserve">Системы М2М делятся на две категории, а именно, на системы ограниченного охваиа (как правило, это системы, работающие в безлицензионных полосах частот) и на системы с большой площадью покрытия (в настоящее время в основном это существующие сотовые сети, но недавно появился ряд новых специфических технологий для большой площади покрытия). Многие решения могут включать в себя более одной технологии, например, системы малого радиуса действия могут использоваться для сбора данных, а передача этих данных на центральный сервер осуществляется посредством систем с большой площадью покрытия. Две эти категории в рамках устройств малого радиуса действия будут рассмотрены далее по отдельности. Технологии с широким охватом на базе систем мобильного широкполосного доступа </w:t>
      </w:r>
      <w:r w:rsidRPr="00F056DF">
        <w:rPr>
          <w:rFonts w:cs="Arial"/>
          <w:color w:val="000000" w:themeColor="text1"/>
          <w:lang w:val="en-US"/>
        </w:rPr>
        <w:t>IMT</w:t>
      </w:r>
      <w:r w:rsidRPr="00F056DF">
        <w:rPr>
          <w:rFonts w:cs="Arial"/>
          <w:color w:val="000000" w:themeColor="text1"/>
        </w:rPr>
        <w:t xml:space="preserve"> при этом рассмотрены отдельно в разделе </w:t>
      </w:r>
      <w:r>
        <w:rPr>
          <w:rFonts w:cs="Arial"/>
          <w:color w:val="000000" w:themeColor="text1"/>
        </w:rPr>
        <w:t>3</w:t>
      </w:r>
      <w:r w:rsidRPr="00F056DF">
        <w:rPr>
          <w:rFonts w:cs="Arial"/>
          <w:color w:val="000000" w:themeColor="text1"/>
        </w:rPr>
        <w:t>.2.</w:t>
      </w:r>
    </w:p>
    <w:p w:rsidR="00BF1BAC" w:rsidRPr="00315BF7" w:rsidRDefault="00BF1BAC" w:rsidP="00BF1BAC">
      <w:pPr>
        <w:ind w:firstLine="567"/>
        <w:rPr>
          <w:rFonts w:cs="Arial"/>
          <w:i/>
          <w:color w:val="000000" w:themeColor="text1"/>
        </w:rPr>
      </w:pPr>
      <w:r>
        <w:rPr>
          <w:rFonts w:cs="Arial"/>
          <w:color w:val="000000" w:themeColor="text1"/>
        </w:rPr>
        <w:t xml:space="preserve">При этом важно ответить, что перечень технологий в данном документе не является исчерпывающим, т.к. существует и появляется большое количество проприетарных стандартов и технологий. Задача нижеследующего обзора проиллюстрировать многообразие технических подходов к подключению устройств </w:t>
      </w:r>
      <w:r>
        <w:rPr>
          <w:rFonts w:cs="Arial"/>
          <w:color w:val="000000" w:themeColor="text1"/>
          <w:lang w:val="en-US"/>
        </w:rPr>
        <w:t>IoT</w:t>
      </w:r>
      <w:r>
        <w:rPr>
          <w:rFonts w:cs="Arial"/>
          <w:color w:val="000000" w:themeColor="text1"/>
        </w:rPr>
        <w:t xml:space="preserve">, которые необходимо учитывать при рассмотрении вопросов радиочастотного обеспечения беспроводных сетей для </w:t>
      </w:r>
      <w:r>
        <w:rPr>
          <w:rFonts w:cs="Arial"/>
          <w:color w:val="000000" w:themeColor="text1"/>
          <w:lang w:val="en-US"/>
        </w:rPr>
        <w:t>IoT</w:t>
      </w:r>
      <w:r w:rsidRPr="00315BF7">
        <w:rPr>
          <w:rFonts w:cs="Arial"/>
          <w:color w:val="000000" w:themeColor="text1"/>
        </w:rPr>
        <w:t>.</w:t>
      </w:r>
    </w:p>
    <w:p w:rsidR="00BF1BAC" w:rsidRPr="002E727F" w:rsidRDefault="00BF1BAC" w:rsidP="00BF1BAC">
      <w:pPr>
        <w:pStyle w:val="Heading2"/>
      </w:pPr>
      <w:bookmarkStart w:id="617" w:name="_Toc492882492"/>
      <w:r>
        <w:t>3.1.1</w:t>
      </w:r>
      <w:r w:rsidRPr="00F056DF">
        <w:t xml:space="preserve"> Технологии для М2М с ограниченным охватом </w:t>
      </w:r>
      <w:r>
        <w:t>(</w:t>
      </w:r>
      <w:r>
        <w:rPr>
          <w:lang w:val="en-US"/>
        </w:rPr>
        <w:t>LPLA</w:t>
      </w:r>
      <w:r w:rsidRPr="002E727F">
        <w:t>)</w:t>
      </w:r>
      <w:bookmarkEnd w:id="617"/>
    </w:p>
    <w:p w:rsidR="00BF1BAC" w:rsidRPr="00F056DF" w:rsidRDefault="00BF1BAC" w:rsidP="00BF1BAC">
      <w:pPr>
        <w:ind w:firstLine="567"/>
        <w:rPr>
          <w:rFonts w:cs="Arial"/>
          <w:color w:val="000000" w:themeColor="text1"/>
        </w:rPr>
      </w:pPr>
      <w:r w:rsidRPr="00F056DF">
        <w:rPr>
          <w:rFonts w:cs="Arial"/>
          <w:color w:val="000000" w:themeColor="text1"/>
        </w:rPr>
        <w:t xml:space="preserve">На сегодняшний день существует ряд устоявшихся технологий малой мощности, которые могут быть использованы для целей M2M коммуникаций, такие как Bluetooth, RFID, Wi-Fi, ZigBee, беспроводные сигнализации и др. Ниже приведено их краткое описание и предполагаемая роль в общей инфраструктуре </w:t>
      </w:r>
      <w:r w:rsidRPr="00F056DF">
        <w:rPr>
          <w:rFonts w:cs="Arial"/>
          <w:color w:val="000000" w:themeColor="text1"/>
          <w:lang w:val="en-US"/>
        </w:rPr>
        <w:t>M</w:t>
      </w:r>
      <w:r w:rsidRPr="00F056DF">
        <w:rPr>
          <w:rFonts w:cs="Arial"/>
          <w:color w:val="000000" w:themeColor="text1"/>
        </w:rPr>
        <w:t>2</w:t>
      </w:r>
      <w:r w:rsidRPr="00F056DF">
        <w:rPr>
          <w:rFonts w:cs="Arial"/>
          <w:color w:val="000000" w:themeColor="text1"/>
          <w:lang w:val="en-US"/>
        </w:rPr>
        <w:t>M</w:t>
      </w:r>
      <w:r w:rsidRPr="00F056DF">
        <w:rPr>
          <w:rFonts w:cs="Arial"/>
          <w:color w:val="000000" w:themeColor="text1"/>
        </w:rPr>
        <w:t>.</w:t>
      </w:r>
    </w:p>
    <w:p w:rsidR="00BF1BAC" w:rsidRPr="00F056DF" w:rsidRDefault="00BF1BAC" w:rsidP="00BF1BAC">
      <w:pPr>
        <w:ind w:firstLine="567"/>
        <w:rPr>
          <w:rFonts w:cs="Arial"/>
          <w:b/>
          <w:i/>
          <w:color w:val="000000" w:themeColor="text1"/>
        </w:rPr>
      </w:pPr>
      <w:r w:rsidRPr="00F056DF">
        <w:rPr>
          <w:rFonts w:cs="Arial"/>
          <w:b/>
          <w:i/>
          <w:color w:val="000000" w:themeColor="text1"/>
        </w:rPr>
        <w:t>Оборудование стандарта Bluetooth</w:t>
      </w:r>
    </w:p>
    <w:p w:rsidR="00BF1BAC" w:rsidRPr="00F056DF" w:rsidRDefault="00BF1BAC" w:rsidP="00BF1BAC">
      <w:pPr>
        <w:ind w:firstLine="567"/>
        <w:rPr>
          <w:rFonts w:cs="Arial"/>
          <w:color w:val="000000" w:themeColor="text1"/>
        </w:rPr>
      </w:pPr>
      <w:r w:rsidRPr="00F056DF">
        <w:rPr>
          <w:rFonts w:cs="Arial"/>
          <w:color w:val="000000" w:themeColor="text1"/>
        </w:rPr>
        <w:t>Стандарт Bluetooth был разработан в 1990-х годах для подключения к мобильным телефонам периферийных радиоустройств, таких как беспроводные гарнитуры и др. Данный стандарт претерпел значительные изменения и к настоящему времени одна из последних его версий (версия 4.0) включает в себя режим пониженного энергопотребления. Значительное снижение энергопотребления достигается за счет уменьшения количества времени, которое оборудование затрачивает на передачу (рабочий цикл). Эти особенности позволяют использовать современные чипы Bluetooth в интересах M2M коммуникаций, где длительное время автономной работы устройства является очень важным. В качестве сравнения приводятся сведения о том, что оборудование Bluetooth с низким энергопотреблением способно передавать данные в 50 раз быстрее оригинального оборудования Bluetooth, и при этом потреблять в 10-20 раз меньше электроэнергии. М2М приложения на основе технологии Bluetooth могут быть использованы в качестве различных беспроводных датчиков, в автоматизации производства, в сфере спорта, фитнеса, медицины и здравоохранения. На данный момент уже была представлена спецификация следующей версии стандарта Bluetooth (версия 4.1), которая может похвастаться рядом улучшений, касающихся совместной работы оборудования Bluetooth и мобильной связи четвёртого поколения стандарта LTE.</w:t>
      </w:r>
    </w:p>
    <w:p w:rsidR="00BF1BAC" w:rsidRPr="00F056DF" w:rsidRDefault="00BF1BAC" w:rsidP="00BF1BAC">
      <w:pPr>
        <w:ind w:firstLine="567"/>
        <w:rPr>
          <w:rFonts w:cs="Arial"/>
          <w:color w:val="000000" w:themeColor="text1"/>
        </w:rPr>
      </w:pPr>
      <w:r w:rsidRPr="00F056DF">
        <w:rPr>
          <w:rFonts w:cs="Arial"/>
          <w:color w:val="000000" w:themeColor="text1"/>
        </w:rPr>
        <w:t xml:space="preserve">Bluetooth работает в нелицензируемом диапазоне 2400-2483.5 МГц, определенном для использования промышленными, медицинскими и научными высокочастотными </w:t>
      </w:r>
      <w:r w:rsidRPr="00F056DF">
        <w:rPr>
          <w:rFonts w:cs="Arial"/>
          <w:color w:val="000000" w:themeColor="text1"/>
        </w:rPr>
        <w:lastRenderedPageBreak/>
        <w:t>устройствами. В данном стандарте используется метод расширения спектра со скачкообразной перестройки несущей частоты (FHSS). В версии Bluetooth с низким энергопотреблением ширина канала составляет 2 МГц по сравнению с оригинальным Bluetooth, в котором ширина канала составляет 1 МГц. Нашедший за последние годы широкое распространение стандарт Bluetooth становится идеальным для различных потребительских приложений за счет реализованных в его последних версиях методов снижения интерференции с сосуществующим оборудованием Wi-Fi, работающим в том же частотном диапазоне. Эти методы снижения интерференции включают в себя временное разделение сигналов Bluetooth и Wi-Fi, которые могут излучаться одним и тем же устройством (например, смартфоном) и режим адаптивного скачкообразного перестроения несущей частоты (AFH), при котором радиомодуль Bluetooth заранее сканирует частотный диапазон своей работы и в соответствии с занятостью его участков адаптирует алгоритм скачкообразного перестроения несущей частоты. Тем не менее, нельзя забывать о том, что высокий уровень занятости диапазона 2,4 ГГц в некоторых общественных местах (где все Wi-Fi каналы активно используются) может стать проблемой для работы важных приложений M2M, требующих высокой надежности своего подключения.</w:t>
      </w:r>
    </w:p>
    <w:p w:rsidR="00BF1BAC" w:rsidRPr="00F056DF" w:rsidRDefault="00BF1BAC" w:rsidP="00BF1BAC">
      <w:pPr>
        <w:ind w:firstLine="567"/>
        <w:rPr>
          <w:rFonts w:cs="Arial"/>
          <w:b/>
          <w:i/>
          <w:color w:val="000000" w:themeColor="text1"/>
        </w:rPr>
      </w:pPr>
      <w:r w:rsidRPr="00F056DF">
        <w:rPr>
          <w:rFonts w:cs="Arial"/>
          <w:b/>
          <w:i/>
          <w:color w:val="000000" w:themeColor="text1"/>
        </w:rPr>
        <w:t>Устройства малого радиуса действия общего применения</w:t>
      </w:r>
    </w:p>
    <w:p w:rsidR="00BF1BAC" w:rsidRPr="00F056DF" w:rsidRDefault="00BF1BAC" w:rsidP="00BF1BAC">
      <w:pPr>
        <w:ind w:firstLine="567"/>
        <w:rPr>
          <w:rFonts w:cs="Arial"/>
          <w:color w:val="000000" w:themeColor="text1"/>
        </w:rPr>
      </w:pPr>
      <w:r w:rsidRPr="00F056DF">
        <w:rPr>
          <w:rFonts w:cs="Arial"/>
          <w:color w:val="000000" w:themeColor="text1"/>
        </w:rPr>
        <w:t xml:space="preserve">Устройства малого радиуса действия могут быть использованы для различных некритичных приложений M2M в различных потребительских устройствах, таких как фитнес-мониторы или домашние метеостанции. Частотный ресурс для таких SRD устройств определился исторически достаточно давно и располагается в диапазонах </w:t>
      </w:r>
      <w:r w:rsidRPr="00F056DF">
        <w:rPr>
          <w:rFonts w:cs="Arial"/>
          <w:color w:val="000000" w:themeColor="text1"/>
        </w:rPr>
        <w:br/>
        <w:t xml:space="preserve">434 МГц и 868 МГц, хотя в последнее время </w:t>
      </w:r>
      <w:r>
        <w:rPr>
          <w:rFonts w:cs="Arial"/>
          <w:color w:val="000000" w:themeColor="text1"/>
        </w:rPr>
        <w:t>также осваиваются новые полосы частот 870-87</w:t>
      </w:r>
      <w:r w:rsidRPr="00F056DF">
        <w:rPr>
          <w:rFonts w:cs="Arial"/>
          <w:color w:val="000000" w:themeColor="text1"/>
        </w:rPr>
        <w:t xml:space="preserve">6 МГц и 915-921 МГц. Диапазон частот 434 МГц давно является гармонизированным на международном уровне и не подпадает под ограничения рабочего цикла, которые действуют для диапазона частот 868 МГц и новых полос частот, предложенных в рамках CEPT. Этим объясняется значительная загруженность диапазона 434 МГц, которая проявляется в последнее время. </w:t>
      </w:r>
    </w:p>
    <w:p w:rsidR="00BF1BAC" w:rsidRPr="00F056DF" w:rsidRDefault="00BF1BAC" w:rsidP="00BF1BAC">
      <w:pPr>
        <w:ind w:firstLine="567"/>
        <w:rPr>
          <w:rFonts w:cs="Arial"/>
          <w:b/>
          <w:i/>
          <w:color w:val="000000" w:themeColor="text1"/>
        </w:rPr>
      </w:pPr>
      <w:r w:rsidRPr="00F056DF">
        <w:rPr>
          <w:rFonts w:cs="Arial"/>
          <w:b/>
          <w:i/>
          <w:color w:val="000000" w:themeColor="text1"/>
        </w:rPr>
        <w:t>Медицинские устройства</w:t>
      </w:r>
    </w:p>
    <w:p w:rsidR="00BF1BAC" w:rsidRPr="00F056DF" w:rsidRDefault="00BF1BAC" w:rsidP="00BF1BAC">
      <w:pPr>
        <w:ind w:firstLine="567"/>
        <w:rPr>
          <w:rFonts w:cs="Arial"/>
          <w:b/>
          <w:i/>
          <w:color w:val="000000" w:themeColor="text1"/>
        </w:rPr>
      </w:pPr>
      <w:r w:rsidRPr="00F056DF">
        <w:rPr>
          <w:rFonts w:cs="Arial"/>
          <w:color w:val="000000" w:themeColor="text1"/>
        </w:rPr>
        <w:t xml:space="preserve">Медицинские системы связи имплантатов (MICS) работают в полосе частот </w:t>
      </w:r>
      <w:r w:rsidRPr="00F056DF">
        <w:rPr>
          <w:rFonts w:cs="Arial"/>
          <w:color w:val="000000" w:themeColor="text1"/>
        </w:rPr>
        <w:br/>
        <w:t>402-405 МГц и используются для целей мониторинга сердечной деятельности пациентов. Излучения от других устройств в данной полосе частот лицензируюстя на национальном уровне, что позволяет медицинским устройствам работать на очень низких уровнях мощности. Как правило, медицинские устройства постоянно пребывают в спящем режиме и активируются нажатием сигнала пробуждения, только после появления которого медицинские имплантаты начинают передавать информацию о состоянии пациента. За счет такого принципа обеспечивается бесперебойная работа MICS в течение 5 - 10 лет.</w:t>
      </w:r>
    </w:p>
    <w:p w:rsidR="00BF1BAC" w:rsidRPr="00F056DF" w:rsidRDefault="00BF1BAC" w:rsidP="00BF1BAC">
      <w:pPr>
        <w:ind w:firstLine="567"/>
        <w:rPr>
          <w:rFonts w:cs="Arial"/>
          <w:b/>
          <w:i/>
          <w:color w:val="000000" w:themeColor="text1"/>
        </w:rPr>
      </w:pPr>
      <w:r w:rsidRPr="00F056DF">
        <w:rPr>
          <w:rFonts w:cs="Arial"/>
          <w:b/>
          <w:i/>
          <w:color w:val="000000" w:themeColor="text1"/>
        </w:rPr>
        <w:t>Оборудование радиочастотной идентификации (RFID)</w:t>
      </w:r>
    </w:p>
    <w:p w:rsidR="00BF1BAC" w:rsidRPr="00F056DF" w:rsidRDefault="00BF1BAC" w:rsidP="00BF1BAC">
      <w:pPr>
        <w:ind w:firstLine="567"/>
        <w:rPr>
          <w:rFonts w:cs="Arial"/>
          <w:color w:val="000000" w:themeColor="text1"/>
        </w:rPr>
      </w:pPr>
      <w:r w:rsidRPr="00F056DF">
        <w:rPr>
          <w:rFonts w:cs="Arial"/>
          <w:color w:val="000000" w:themeColor="text1"/>
        </w:rPr>
        <w:t>Технология радиочастотной идентификации (RFID) широко используется в таких отраслях как транспорт и промышленность. Например, технология RFID может быть использована для отслеживания и определения местоположения морских контейнеров, авиационных грузов, транспортных средств, для отслеживания различных товаров в рамках предприятий или для инвентаризации складов. Также она может быть использована в автомобильной промышленности для отслеживания готовых позиций в цепочке поставок запчастей и для отслеживания конкретных деталей по отдельности в процессе производства. Задачи, решаемые системами RFID, могут существенно отличаться. Поэтому модули RFID варьируются по мощности передатчика и, соответственно, по используемому частотному диапазону. RFID-устройства работают более чем в четырех принципиально разных частотных диапазонах, а именно:</w:t>
      </w:r>
    </w:p>
    <w:p w:rsidR="00BF1BAC" w:rsidRPr="00F056DF" w:rsidRDefault="00BF1BAC" w:rsidP="00BF1BAC">
      <w:pPr>
        <w:ind w:firstLine="567"/>
        <w:rPr>
          <w:rFonts w:cs="Arial"/>
          <w:color w:val="000000" w:themeColor="text1"/>
        </w:rPr>
      </w:pPr>
      <w:r w:rsidRPr="00F056DF">
        <w:rPr>
          <w:rFonts w:cs="Arial"/>
          <w:color w:val="000000" w:themeColor="text1"/>
        </w:rPr>
        <w:t>•</w:t>
      </w:r>
      <w:r w:rsidRPr="00F056DF">
        <w:rPr>
          <w:rFonts w:cs="Arial"/>
          <w:i/>
          <w:color w:val="000000" w:themeColor="text1"/>
        </w:rPr>
        <w:t>Диапазон НЧ</w:t>
      </w:r>
      <w:r w:rsidRPr="00F056DF">
        <w:rPr>
          <w:rFonts w:cs="Arial"/>
          <w:color w:val="000000" w:themeColor="text1"/>
        </w:rPr>
        <w:t>. Обычно это полоса частот 125-134 кГц. Данный тип RFID устройств функционирует на очень малом расстоянии (несколько см.) и с низкой скоростью передачи данных, что в основном удобно для автомобильных иммобилайзеров и идентификации животных, и реже для контактных карт контроля прохода на контрольно-пропускных пунктах (пропуска для персонала).</w:t>
      </w:r>
    </w:p>
    <w:p w:rsidR="00BF1BAC" w:rsidRPr="00F056DF" w:rsidRDefault="00BF1BAC" w:rsidP="00BF1BAC">
      <w:pPr>
        <w:ind w:firstLine="567"/>
        <w:rPr>
          <w:rFonts w:cs="Arial"/>
          <w:color w:val="000000" w:themeColor="text1"/>
        </w:rPr>
      </w:pPr>
      <w:r w:rsidRPr="00F056DF">
        <w:rPr>
          <w:rFonts w:cs="Arial"/>
          <w:color w:val="000000" w:themeColor="text1"/>
        </w:rPr>
        <w:lastRenderedPageBreak/>
        <w:t>•</w:t>
      </w:r>
      <w:r w:rsidRPr="00F056DF">
        <w:rPr>
          <w:rFonts w:cs="Arial"/>
          <w:i/>
          <w:color w:val="000000" w:themeColor="text1"/>
        </w:rPr>
        <w:t>Диапазон ВЧ</w:t>
      </w:r>
      <w:r w:rsidRPr="00F056DF">
        <w:rPr>
          <w:rFonts w:cs="Arial"/>
          <w:color w:val="000000" w:themeColor="text1"/>
        </w:rPr>
        <w:t xml:space="preserve">. </w:t>
      </w:r>
      <w:r w:rsidRPr="00F056DF">
        <w:rPr>
          <w:rFonts w:cs="Arial"/>
          <w:color w:val="000000" w:themeColor="text1"/>
          <w:lang w:val="en-US"/>
        </w:rPr>
        <w:t>RFID</w:t>
      </w:r>
      <w:r w:rsidRPr="00F056DF">
        <w:rPr>
          <w:rFonts w:cs="Arial"/>
          <w:color w:val="000000" w:themeColor="text1"/>
        </w:rPr>
        <w:t xml:space="preserve"> устройства, работающие с центральной частотой 13,56 МГц, с дальностью действия до 1,5 м, обладающие средней и высокой скоростью передачи данных. Данный тип RFID широко используется для смарт-меток и смарт-карт в радиосвязи ближнего поля (технология NFC).</w:t>
      </w:r>
    </w:p>
    <w:p w:rsidR="00BF1BAC" w:rsidRPr="00F056DF" w:rsidRDefault="00BF1BAC" w:rsidP="00BF1BAC">
      <w:pPr>
        <w:ind w:firstLine="567"/>
        <w:rPr>
          <w:rFonts w:cs="Arial"/>
          <w:color w:val="000000" w:themeColor="text1"/>
        </w:rPr>
      </w:pPr>
      <w:r w:rsidRPr="00F056DF">
        <w:rPr>
          <w:rFonts w:cs="Arial"/>
          <w:color w:val="000000" w:themeColor="text1"/>
        </w:rPr>
        <w:t>•</w:t>
      </w:r>
      <w:r w:rsidRPr="00F056DF">
        <w:rPr>
          <w:rFonts w:cs="Arial"/>
          <w:i/>
          <w:color w:val="000000" w:themeColor="text1"/>
        </w:rPr>
        <w:t>Диапазон УВЧ</w:t>
      </w:r>
      <w:r w:rsidRPr="00F056DF">
        <w:rPr>
          <w:rFonts w:cs="Arial"/>
          <w:color w:val="000000" w:themeColor="text1"/>
        </w:rPr>
        <w:t>. Обычно это полоса частот 865-868 МГц, которая обеспечивает оборудованию RFID данной категории дальность связи до нескольких метров и более, а также высокую скорость передачи данных. На бытовом уровне это позволяет считывать сотни радиочастотных RFID меток одновременно. В настоящее время это самый динамично развивающийся тип RFID.</w:t>
      </w:r>
    </w:p>
    <w:p w:rsidR="00BF1BAC" w:rsidRPr="00F056DF" w:rsidRDefault="00BF1BAC" w:rsidP="00BF1BAC">
      <w:pPr>
        <w:ind w:firstLine="567"/>
        <w:rPr>
          <w:rFonts w:cs="Arial"/>
          <w:color w:val="000000" w:themeColor="text1"/>
        </w:rPr>
      </w:pPr>
      <w:r w:rsidRPr="00F056DF">
        <w:rPr>
          <w:rFonts w:cs="Arial"/>
          <w:color w:val="000000" w:themeColor="text1"/>
        </w:rPr>
        <w:t>•</w:t>
      </w:r>
      <w:r w:rsidRPr="00F056DF">
        <w:rPr>
          <w:rFonts w:cs="Arial"/>
          <w:i/>
          <w:color w:val="000000" w:themeColor="text1"/>
        </w:rPr>
        <w:t>Диапазон СВЧ</w:t>
      </w:r>
      <w:r w:rsidRPr="00F056DF">
        <w:rPr>
          <w:rFonts w:cs="Arial"/>
          <w:color w:val="000000" w:themeColor="text1"/>
        </w:rPr>
        <w:t>. Диапазоны частот 2,4 ГГц и 5 ГГц, которые на международном уровне определены для нелицензируемого использования промышленными, медицинскими и научными высокочастотными устройствами. Данный вид RFID в основном предназначен для обмена информацией между активными радиочастотными метками в реальном времени (например, определение местоположения или сбор оплаты проезда по платной автомагистрали).</w:t>
      </w:r>
    </w:p>
    <w:p w:rsidR="00BF1BAC" w:rsidRDefault="00BF1BAC" w:rsidP="00BF1BAC">
      <w:pPr>
        <w:ind w:firstLine="567"/>
        <w:rPr>
          <w:rFonts w:cs="Arial"/>
          <w:color w:val="000000" w:themeColor="text1"/>
        </w:rPr>
      </w:pPr>
      <w:r w:rsidRPr="00F056DF">
        <w:rPr>
          <w:rFonts w:cs="Arial"/>
          <w:color w:val="000000" w:themeColor="text1"/>
        </w:rPr>
        <w:t>Следует отметить, что в диапазонах НЧ и ВЧ используются только пассивные радиочастотные метки, в то время как в диапазонах УВЧ и СВЧ возможно использование как активных, так и пассивных меток.</w:t>
      </w:r>
    </w:p>
    <w:p w:rsidR="00BF1BAC" w:rsidRPr="00F056DF" w:rsidRDefault="00BF1BAC" w:rsidP="00BF1BAC">
      <w:pPr>
        <w:ind w:firstLine="567"/>
        <w:rPr>
          <w:rFonts w:cs="Arial"/>
          <w:b/>
          <w:i/>
          <w:color w:val="000000" w:themeColor="text1"/>
        </w:rPr>
      </w:pPr>
      <w:r w:rsidRPr="00F056DF">
        <w:rPr>
          <w:rFonts w:cs="Arial"/>
          <w:b/>
          <w:i/>
          <w:color w:val="000000" w:themeColor="text1"/>
        </w:rPr>
        <w:t>Устройства для слежения и сбора данных</w:t>
      </w:r>
    </w:p>
    <w:p w:rsidR="00BF1BAC" w:rsidRPr="00F056DF" w:rsidRDefault="00BF1BAC" w:rsidP="00BF1BAC">
      <w:pPr>
        <w:ind w:firstLine="567"/>
        <w:rPr>
          <w:rFonts w:cs="Arial"/>
          <w:color w:val="000000" w:themeColor="text1"/>
        </w:rPr>
      </w:pPr>
      <w:r w:rsidRPr="00F056DF">
        <w:rPr>
          <w:rFonts w:cs="Arial"/>
          <w:color w:val="000000" w:themeColor="text1"/>
        </w:rPr>
        <w:t xml:space="preserve">Эта категория </w:t>
      </w:r>
      <w:r w:rsidRPr="00F056DF">
        <w:rPr>
          <w:rFonts w:cs="Arial"/>
          <w:color w:val="000000" w:themeColor="text1"/>
          <w:lang w:val="en-US"/>
        </w:rPr>
        <w:t>SRD</w:t>
      </w:r>
      <w:r w:rsidRPr="00F056DF">
        <w:rPr>
          <w:rFonts w:cs="Arial"/>
          <w:color w:val="000000" w:themeColor="text1"/>
        </w:rPr>
        <w:t xml:space="preserve"> устройств охватывает широкий спектр технологий, используемых для отслеживания имущества или персонала, либо для мониторинга оборудования и различных процессов. Специально для данной категории в Европе недавно была выделена полоса частот 870-875,6 МГц с мощностью излучения не более 500 мВт, шириной канала не более 200 кГц и рабочим циклом устройства до 2,5%. Устройства данной категории должны быть оснащены механизмом адаптации выходной мощности до уровня 5 мВт и, если потребуется, ниже.</w:t>
      </w:r>
    </w:p>
    <w:p w:rsidR="00BF1BAC" w:rsidRPr="00F056DF" w:rsidRDefault="00BF1BAC" w:rsidP="00BF1BAC">
      <w:pPr>
        <w:ind w:firstLine="567"/>
        <w:rPr>
          <w:rFonts w:cs="Arial"/>
          <w:b/>
          <w:i/>
          <w:color w:val="000000" w:themeColor="text1"/>
        </w:rPr>
      </w:pPr>
      <w:r w:rsidRPr="00F056DF">
        <w:rPr>
          <w:rFonts w:cs="Arial"/>
          <w:b/>
          <w:i/>
          <w:color w:val="000000" w:themeColor="text1"/>
        </w:rPr>
        <w:t>Устройства для целей телематики транспорта и дорожного движения (</w:t>
      </w:r>
      <w:r w:rsidRPr="00F056DF">
        <w:rPr>
          <w:rFonts w:cs="Arial"/>
          <w:b/>
          <w:i/>
          <w:color w:val="000000" w:themeColor="text1"/>
          <w:lang w:val="en-US"/>
        </w:rPr>
        <w:t>R</w:t>
      </w:r>
      <w:r w:rsidRPr="00F056DF">
        <w:rPr>
          <w:rFonts w:cs="Arial"/>
          <w:b/>
          <w:i/>
          <w:color w:val="000000" w:themeColor="text1"/>
        </w:rPr>
        <w:t>ТТТ)</w:t>
      </w:r>
    </w:p>
    <w:p w:rsidR="00BF1BAC" w:rsidRPr="00F056DF" w:rsidRDefault="00BF1BAC" w:rsidP="00BF1BAC">
      <w:pPr>
        <w:ind w:firstLine="567"/>
        <w:rPr>
          <w:rFonts w:cs="Arial"/>
          <w:color w:val="000000" w:themeColor="text1"/>
        </w:rPr>
      </w:pPr>
      <w:r w:rsidRPr="00F056DF">
        <w:rPr>
          <w:rFonts w:cs="Arial"/>
          <w:color w:val="000000" w:themeColor="text1"/>
        </w:rPr>
        <w:t xml:space="preserve">Этой категории устройств соответствуют как интерфейсы связи между различными видами транспорта (корабли, автомобили и т.д.) так и интерфейсы связи между транспортными средствами и фиксированными объектами (например, связь автомобиль-инфраструктура). Частотное распределение для таких применений сложилось уже достаточно давно в полосе частот 5795-5815 МГц, но не нашло глобального внедрения. В последнее время в Европе для систем </w:t>
      </w:r>
      <w:r w:rsidRPr="00F056DF">
        <w:rPr>
          <w:rFonts w:cs="Arial"/>
          <w:color w:val="000000" w:themeColor="text1"/>
          <w:lang w:val="en-US"/>
        </w:rPr>
        <w:t>R</w:t>
      </w:r>
      <w:r w:rsidRPr="00F056DF">
        <w:rPr>
          <w:rFonts w:cs="Arial"/>
          <w:color w:val="000000" w:themeColor="text1"/>
        </w:rPr>
        <w:t>ТТТ определили новую полосу частот 870-875,8 МГц. Мощность в ней ограничена до 500 мВт для связи непосредственно между транспортными средствами и до 100 мВт для связи внутри транспортного средства. Рабочий цикл и ширина канала ограничены величинами 0,1% и 500 кГц соответственно. Устройства данной категории должны быть оснащены механизмом адаптации выходной мощности до уровня 5 мВт и, если потребуется, ниже. В диапазоне частот 5,8 ГГц возможно использовать оборудование с выходной мощностью до 8 Вт, хотя польза от такого высокого уровня мощности нивелируется за счет особенностей распространения радиоволн на этих частотах.</w:t>
      </w:r>
    </w:p>
    <w:p w:rsidR="00BF1BAC" w:rsidRPr="00F056DF" w:rsidRDefault="00BF1BAC" w:rsidP="00BF1BAC">
      <w:pPr>
        <w:ind w:firstLine="567"/>
        <w:rPr>
          <w:rFonts w:cs="Arial"/>
          <w:b/>
          <w:i/>
          <w:color w:val="000000" w:themeColor="text1"/>
        </w:rPr>
      </w:pPr>
      <w:r w:rsidRPr="00F056DF">
        <w:rPr>
          <w:rFonts w:cs="Arial"/>
          <w:b/>
          <w:i/>
          <w:color w:val="000000" w:themeColor="text1"/>
        </w:rPr>
        <w:t>Беспроводные сигнализации</w:t>
      </w:r>
    </w:p>
    <w:p w:rsidR="00BF1BAC" w:rsidRPr="00F056DF" w:rsidRDefault="00BF1BAC" w:rsidP="00BF1BAC">
      <w:pPr>
        <w:ind w:firstLine="567"/>
        <w:rPr>
          <w:rFonts w:cs="Arial"/>
          <w:color w:val="000000" w:themeColor="text1"/>
        </w:rPr>
      </w:pPr>
      <w:r w:rsidRPr="00F056DF">
        <w:rPr>
          <w:rFonts w:cs="Arial"/>
          <w:color w:val="000000" w:themeColor="text1"/>
        </w:rPr>
        <w:t xml:space="preserve">Оборудование беспроводных сигнализаций насчитывает множество различных стандартов, в основном работающих в полосе частот 868-870 МГц. Существует три основных типа сигнализаций, а именно: пожарные, охранные и сигнализации экстренного оповещения. Большинство из типов сигнализаций основаны на гармонизированном стандарте ETSI EN 300 220. </w:t>
      </w:r>
    </w:p>
    <w:p w:rsidR="00BF1BAC" w:rsidRPr="00F056DF" w:rsidRDefault="00BF1BAC" w:rsidP="00BF1BAC">
      <w:pPr>
        <w:ind w:firstLine="567"/>
        <w:rPr>
          <w:rFonts w:cs="Arial"/>
          <w:b/>
          <w:i/>
          <w:color w:val="000000" w:themeColor="text1"/>
        </w:rPr>
      </w:pPr>
      <w:r w:rsidRPr="00F056DF">
        <w:rPr>
          <w:rFonts w:cs="Arial"/>
          <w:b/>
          <w:i/>
          <w:color w:val="000000" w:themeColor="text1"/>
        </w:rPr>
        <w:t>Оборудование Wi-Fi</w:t>
      </w:r>
    </w:p>
    <w:p w:rsidR="00BF1BAC" w:rsidRPr="00F056DF" w:rsidRDefault="00BF1BAC" w:rsidP="00BF1BAC">
      <w:pPr>
        <w:ind w:firstLine="567"/>
        <w:rPr>
          <w:rFonts w:cs="Arial"/>
          <w:color w:val="000000" w:themeColor="text1"/>
        </w:rPr>
      </w:pPr>
      <w:r w:rsidRPr="00F056DF">
        <w:rPr>
          <w:rFonts w:cs="Arial"/>
          <w:color w:val="000000" w:themeColor="text1"/>
        </w:rPr>
        <w:t xml:space="preserve">Wi-Fi является технологией беспроводной широкополосной передачи данных на основе стандартов группы </w:t>
      </w:r>
      <w:r w:rsidRPr="00F056DF">
        <w:rPr>
          <w:rFonts w:cs="Arial"/>
          <w:color w:val="000000" w:themeColor="text1"/>
          <w:lang w:val="en-US"/>
        </w:rPr>
        <w:t>IEEE</w:t>
      </w:r>
      <w:r w:rsidRPr="00F056DF">
        <w:rPr>
          <w:rFonts w:cs="Arial"/>
          <w:color w:val="000000" w:themeColor="text1"/>
        </w:rPr>
        <w:t xml:space="preserve"> 802.11. Основные и самые популярные М2М-решения, связанные с передачей видео или другого мультимедийного контента, в настоящее время функционируют при помощи Wi-Fi в диапазонах частот 2,4 ГГц и 5 ГГц. Особый интерес для M2M коммуникаций представляет недавно инициированный стандарт 802.11ah, который нацелен на то, чтобы предложить эффективность и масштабируемость для новых решений M2M, не требующих высокой пропускной способности. Новый стандарт предназначен для работы в </w:t>
      </w:r>
      <w:r w:rsidRPr="00F056DF">
        <w:rPr>
          <w:rFonts w:cs="Arial"/>
          <w:color w:val="000000" w:themeColor="text1"/>
        </w:rPr>
        <w:lastRenderedPageBreak/>
        <w:t>диапазоне частот ниже 1 ГГц и будет поддерживать более узкие величины ширины канала (1 и 2 МГц), что положительно скажется на энергоэффективности оборудования, а в конечном счете и на его стоимости. Стандарт также оптимизирован для возможности масштабирования его оборудования. На данный момент ожидается, что стандарт 802.11ah будет стандартизован в IEEE и будет работать в полосе частот 863-868 МГц, включающей в себя либо пять каналов по 1 МГц шириной, либо два канала по 2 МГц шириной.</w:t>
      </w:r>
    </w:p>
    <w:p w:rsidR="00BF1BAC" w:rsidRPr="00F056DF" w:rsidRDefault="00BF1BAC" w:rsidP="00BF1BAC">
      <w:pPr>
        <w:ind w:firstLine="567"/>
        <w:rPr>
          <w:rFonts w:cs="Arial"/>
          <w:b/>
          <w:i/>
          <w:color w:val="000000" w:themeColor="text1"/>
        </w:rPr>
      </w:pPr>
      <w:r w:rsidRPr="00F056DF">
        <w:rPr>
          <w:rFonts w:cs="Arial"/>
          <w:b/>
          <w:i/>
          <w:color w:val="000000" w:themeColor="text1"/>
        </w:rPr>
        <w:t>Оборудование стандарта ZigBee</w:t>
      </w:r>
    </w:p>
    <w:p w:rsidR="00BF1BAC" w:rsidRDefault="00BF1BAC" w:rsidP="00BF1BAC">
      <w:pPr>
        <w:ind w:firstLine="567"/>
        <w:rPr>
          <w:ins w:id="618" w:author="VP03" w:date="2017-09-10T13:09:00Z"/>
          <w:rFonts w:cs="Arial"/>
          <w:color w:val="000000" w:themeColor="text1"/>
        </w:rPr>
      </w:pPr>
      <w:r w:rsidRPr="00F056DF">
        <w:rPr>
          <w:rFonts w:cs="Arial"/>
          <w:color w:val="000000" w:themeColor="text1"/>
        </w:rPr>
        <w:t>Стандарт ZigBee был разработан более десяти лет назад для удовлетворения потребности в коммуникации между недорогими и маломощными беспроводными датчиками и сетями управления в различных секторах рынка. Стандарт был утвержден Альянсом ZigBee, который на данный момент насчитывает более 400 членов. Стандарт ZigBee имеет ряд определенных отраслевых разновидностей, в том числе для автоматизации зданий, для медицинского обслуживания, для домашней автоматизации и розничных услуг. Стандарт ZigBee Pro оптимизирован для низкого энергопотребления и поддержки крупных сетей с тысячами устройств. Оборудование ZigBee является совместимым со стандартом IEEE 802.15.4, который определяет протоколы для обмена данными между устройствами с использованием низкой скорости передачи данных и низким энергопотреблением. В настоящее время существует более 600 сертифицированных ZigBee продуктов. В Европе оборудование ZigBee может работать в диапазонах 2,4 ГГц и 868 МГц. Диапазон 2,4 ГГц обеспечивает высокую скорость передачи данных (до 250 Кбит/с), но страдает от высокого уровня его загруженности во многих местах вследствие его интенсивного использования оборудованием</w:t>
      </w:r>
      <w:r>
        <w:rPr>
          <w:rFonts w:cs="Arial"/>
          <w:color w:val="000000" w:themeColor="text1"/>
        </w:rPr>
        <w:t xml:space="preserve"> </w:t>
      </w:r>
      <w:r w:rsidRPr="00F056DF">
        <w:rPr>
          <w:rFonts w:cs="Arial"/>
          <w:color w:val="000000" w:themeColor="text1"/>
        </w:rPr>
        <w:t>семейства</w:t>
      </w:r>
      <w:r>
        <w:rPr>
          <w:rFonts w:cs="Arial"/>
          <w:color w:val="000000" w:themeColor="text1"/>
        </w:rPr>
        <w:t xml:space="preserve"> </w:t>
      </w:r>
      <w:r w:rsidRPr="00F056DF">
        <w:rPr>
          <w:rFonts w:cs="Arial"/>
          <w:color w:val="000000" w:themeColor="text1"/>
        </w:rPr>
        <w:t>Wi-Fi. В диапазоне 868 МГц дальность связи заметно больше, чем в диапазоне 2,4 ГГц, но скорость передачи данных ограничена 20 Кбит/с, и при этом доступен только один канал. Большинство оборудования стандарта ZigBee в Европе работает в диапазоне 2,4 ГГц, тем не менее, диапазон 868 МГц используется для М2М решений с очень узкой полосой частот и малым рабочим циклом, таких как управление уличным освещением.</w:t>
      </w:r>
    </w:p>
    <w:p w:rsidR="008B4EA6" w:rsidRPr="00F056DF" w:rsidRDefault="008B4EA6" w:rsidP="00BF1BAC">
      <w:pPr>
        <w:ind w:firstLine="567"/>
        <w:rPr>
          <w:rFonts w:cs="Arial"/>
          <w:color w:val="000000" w:themeColor="text1"/>
        </w:rPr>
      </w:pPr>
    </w:p>
    <w:p w:rsidR="00BF1BAC" w:rsidRPr="007604A9" w:rsidRDefault="00BF1BAC">
      <w:pPr>
        <w:pStyle w:val="Heading2"/>
        <w:pPrChange w:id="619" w:author="VP03" w:date="2017-09-10T13:09:00Z">
          <w:pPr/>
        </w:pPrChange>
      </w:pPr>
      <w:bookmarkStart w:id="620" w:name="_Toc492882493"/>
      <w:bookmarkStart w:id="621" w:name="_GoBack"/>
      <w:bookmarkEnd w:id="621"/>
      <w:r>
        <w:t xml:space="preserve">3.1.2 </w:t>
      </w:r>
      <w:r w:rsidRPr="00F056DF">
        <w:t xml:space="preserve">Технологии для </w:t>
      </w:r>
      <w:r w:rsidRPr="00F056DF">
        <w:rPr>
          <w:lang w:val="en-US"/>
        </w:rPr>
        <w:t>M</w:t>
      </w:r>
      <w:r w:rsidRPr="00F056DF">
        <w:t>2</w:t>
      </w:r>
      <w:r w:rsidRPr="00F056DF">
        <w:rPr>
          <w:lang w:val="en-US"/>
        </w:rPr>
        <w:t>M</w:t>
      </w:r>
      <w:r w:rsidRPr="00F056DF">
        <w:t xml:space="preserve"> с большой площадью покрытия</w:t>
      </w:r>
      <w:r>
        <w:t xml:space="preserve"> (</w:t>
      </w:r>
      <w:r>
        <w:rPr>
          <w:lang w:val="en-US"/>
        </w:rPr>
        <w:t>LPWA</w:t>
      </w:r>
      <w:r w:rsidRPr="007604A9">
        <w:t>)</w:t>
      </w:r>
      <w:bookmarkEnd w:id="620"/>
    </w:p>
    <w:p w:rsidR="00BF1BAC" w:rsidRPr="00F056DF" w:rsidRDefault="00BF1BAC" w:rsidP="00BF1BAC">
      <w:pPr>
        <w:ind w:firstLine="567"/>
        <w:rPr>
          <w:rFonts w:cs="Arial"/>
          <w:color w:val="000000" w:themeColor="text1"/>
        </w:rPr>
      </w:pPr>
      <w:r w:rsidRPr="00F056DF">
        <w:rPr>
          <w:rFonts w:cs="Arial"/>
          <w:color w:val="000000" w:themeColor="text1"/>
        </w:rPr>
        <w:t>Приложения М2М, которым необходима большая дальность связи или обширная зона покрытия, широко используют сотовые сети. Наиболее предпочтительной сотовой технологией в настоящее время является GPRS, частично по причине ее низкой стоимости, а также потому, что это единственная технологий передачи данных, которая в настоящее время обеспечивает покрытие на национальном уровне. Однако в последнее время разрабатывается много технологий для работы в безлицензионных полосах частот, которые нацелены на данный сегмент применений М2М. В частности, интерес проявляется к конкретным технологиям М2М, которые оптимизированы для выполнения большого числа соединений, но при относительно небольших объемах</w:t>
      </w:r>
      <w:ins w:id="622" w:author="VP03" w:date="2017-09-10T13:25:00Z">
        <w:r w:rsidR="00E259EE">
          <w:rPr>
            <w:rFonts w:cs="Arial"/>
            <w:color w:val="000000" w:themeColor="text1"/>
          </w:rPr>
          <w:t>,</w:t>
        </w:r>
      </w:ins>
      <w:r w:rsidRPr="00F056DF">
        <w:rPr>
          <w:rFonts w:cs="Arial"/>
          <w:color w:val="000000" w:themeColor="text1"/>
        </w:rPr>
        <w:t xml:space="preserve"> передаваемых данных. </w:t>
      </w:r>
    </w:p>
    <w:p w:rsidR="00BF1BAC" w:rsidRPr="00F056DF" w:rsidRDefault="00BF1BAC" w:rsidP="00BF1BAC">
      <w:pPr>
        <w:ind w:firstLine="567"/>
        <w:rPr>
          <w:rFonts w:cs="Arial"/>
          <w:color w:val="000000" w:themeColor="text1"/>
        </w:rPr>
      </w:pPr>
      <w:r w:rsidRPr="00F056DF">
        <w:rPr>
          <w:rFonts w:cs="Arial"/>
          <w:color w:val="000000" w:themeColor="text1"/>
        </w:rPr>
        <w:t xml:space="preserve">В первую очередь данные технологии предполагается использовать в различных системах интеллектуального учета. Интеллектуальные счетчики все чаще применяются в системах по оптимизации использования электроэнергии. В качестве дополнения к сотовой GPRS-сети для передачи данных от интеллектуальных счетчиков до сетевого узла будут использоваться узкополосные системы в </w:t>
      </w:r>
      <w:r>
        <w:rPr>
          <w:rFonts w:cs="Arial"/>
          <w:color w:val="000000" w:themeColor="text1"/>
        </w:rPr>
        <w:t>отдельных полосах</w:t>
      </w:r>
      <w:r w:rsidRPr="00F056DF">
        <w:rPr>
          <w:rFonts w:cs="Arial"/>
          <w:color w:val="000000" w:themeColor="text1"/>
        </w:rPr>
        <w:t xml:space="preserve"> частот</w:t>
      </w:r>
      <w:r>
        <w:rPr>
          <w:rFonts w:cs="Arial"/>
          <w:color w:val="000000" w:themeColor="text1"/>
        </w:rPr>
        <w:t xml:space="preserve"> в диапазоне</w:t>
      </w:r>
      <w:r w:rsidRPr="00F056DF">
        <w:rPr>
          <w:rFonts w:cs="Arial"/>
          <w:color w:val="000000" w:themeColor="text1"/>
        </w:rPr>
        <w:t xml:space="preserve"> </w:t>
      </w:r>
      <w:r>
        <w:rPr>
          <w:rFonts w:cs="Arial"/>
          <w:color w:val="000000" w:themeColor="text1"/>
        </w:rPr>
        <w:t>863-870</w:t>
      </w:r>
      <w:r w:rsidRPr="00F056DF">
        <w:rPr>
          <w:rFonts w:cs="Arial"/>
          <w:color w:val="000000" w:themeColor="text1"/>
        </w:rPr>
        <w:t xml:space="preserve"> МГц. Однако следующее поколение узкополосных систем </w:t>
      </w:r>
      <w:r>
        <w:rPr>
          <w:rFonts w:cs="Arial"/>
          <w:color w:val="000000" w:themeColor="text1"/>
        </w:rPr>
        <w:t>может</w:t>
      </w:r>
      <w:r w:rsidRPr="00F056DF">
        <w:rPr>
          <w:rFonts w:cs="Arial"/>
          <w:color w:val="000000" w:themeColor="text1"/>
        </w:rPr>
        <w:t xml:space="preserve"> использовать </w:t>
      </w:r>
      <w:r>
        <w:rPr>
          <w:rFonts w:cs="Arial"/>
          <w:color w:val="000000" w:themeColor="text1"/>
        </w:rPr>
        <w:t>и новые полосы радиочастот в диапазонах 870-876 МГц и 915-921 МГц</w:t>
      </w:r>
      <w:r w:rsidRPr="00F056DF">
        <w:rPr>
          <w:rFonts w:cs="Arial"/>
          <w:color w:val="000000" w:themeColor="text1"/>
        </w:rPr>
        <w:t>. Также существует ряд коммерческих компаний, которые предлагают развертывание выделенной беспроводной измерительной инфраструктуры в лицензируемом диапазоне частот 410-430 МГц, и которые планируют использовать существующие GPRS-сети для обеспечения большого охвата территории в сочетании с низким энергопотреблением комплектующих системы.</w:t>
      </w:r>
    </w:p>
    <w:p w:rsidR="00BF1BAC" w:rsidRPr="00F056DF" w:rsidRDefault="00BF1BAC" w:rsidP="00BF1BAC">
      <w:pPr>
        <w:ind w:firstLine="567"/>
        <w:rPr>
          <w:rFonts w:cs="Arial"/>
          <w:color w:val="000000" w:themeColor="text1"/>
        </w:rPr>
      </w:pPr>
      <w:r w:rsidRPr="00F056DF">
        <w:rPr>
          <w:rFonts w:cs="Arial"/>
          <w:color w:val="000000" w:themeColor="text1"/>
        </w:rPr>
        <w:t xml:space="preserve">Беспрводные технологии М2М, не относящиеся к стандартам сотовой связи или мобильного </w:t>
      </w:r>
      <w:del w:id="623" w:author="VP03" w:date="2017-09-10T13:25:00Z">
        <w:r w:rsidRPr="00F056DF" w:rsidDel="00E259EE">
          <w:rPr>
            <w:rFonts w:cs="Arial"/>
            <w:color w:val="000000" w:themeColor="text1"/>
          </w:rPr>
          <w:delText>широкполосного</w:delText>
        </w:r>
      </w:del>
      <w:ins w:id="624" w:author="VP03" w:date="2017-09-10T13:25:00Z">
        <w:r w:rsidR="00E259EE" w:rsidRPr="00F056DF">
          <w:rPr>
            <w:rFonts w:cs="Arial"/>
            <w:color w:val="000000" w:themeColor="text1"/>
          </w:rPr>
          <w:t>широкополосного</w:t>
        </w:r>
      </w:ins>
      <w:r w:rsidRPr="00F056DF">
        <w:rPr>
          <w:rFonts w:cs="Arial"/>
          <w:color w:val="000000" w:themeColor="text1"/>
        </w:rPr>
        <w:t xml:space="preserve"> доступа, но обеспечивающие широкий охват кратко описаны ниже.</w:t>
      </w:r>
    </w:p>
    <w:p w:rsidR="00BF1BAC" w:rsidRPr="00F056DF" w:rsidRDefault="00BF1BAC" w:rsidP="00BF1BAC">
      <w:pPr>
        <w:ind w:firstLine="567"/>
        <w:rPr>
          <w:rFonts w:cs="Arial"/>
          <w:b/>
          <w:i/>
          <w:color w:val="000000" w:themeColor="text1"/>
        </w:rPr>
      </w:pPr>
      <w:r w:rsidRPr="00F056DF">
        <w:rPr>
          <w:rFonts w:cs="Arial"/>
          <w:b/>
          <w:i/>
          <w:color w:val="000000" w:themeColor="text1"/>
        </w:rPr>
        <w:t>Стандарт Weightless</w:t>
      </w:r>
    </w:p>
    <w:p w:rsidR="00BF1BAC" w:rsidRPr="00F056DF" w:rsidRDefault="00BF1BAC" w:rsidP="00BF1BAC">
      <w:pPr>
        <w:ind w:firstLine="567"/>
        <w:rPr>
          <w:rFonts w:cs="Arial"/>
          <w:color w:val="000000" w:themeColor="text1"/>
        </w:rPr>
      </w:pPr>
      <w:r w:rsidRPr="00F056DF">
        <w:rPr>
          <w:rFonts w:cs="Arial"/>
          <w:color w:val="000000" w:themeColor="text1"/>
        </w:rPr>
        <w:t xml:space="preserve">Weightless - это открытый стандарт, который был разработан Weightless special interest group специально для приложений М2М. Он включает в себя преимущества существующих </w:t>
      </w:r>
      <w:r w:rsidRPr="00F056DF">
        <w:rPr>
          <w:rFonts w:cs="Arial"/>
          <w:color w:val="000000" w:themeColor="text1"/>
        </w:rPr>
        <w:lastRenderedPageBreak/>
        <w:t xml:space="preserve">технологий Bluetooth и Zigbee по стоимости, но нацелен на получение более широкой зоны охвата территории. Связь между устройствами и базовыми станциями Weightless осуществляется аналогично сетям сотовой связи. Стандарт разрабатывался для эксплуатации в условиях зашумленных полос частот, поэтому дает возможность разворачивать оборудование, как в безлицензионных участках спектра, так и в лицензируемых. Данный стандарт в основном ориентирован на менее важные приложения М2М, которые значительно терпимее к задержкам. На начальном этапе разработки основное внимание уделялось полосам частот телевизионного диапазона, относящимся к так называемым "белым пятнам", но в принципе стандарт может работать как в диапазоне ОВЧ, так и в диапазоне УВЧ. </w:t>
      </w:r>
    </w:p>
    <w:p w:rsidR="00BF1BAC" w:rsidRDefault="00BF1BAC" w:rsidP="00BF1BAC">
      <w:pPr>
        <w:ind w:firstLine="567"/>
        <w:rPr>
          <w:rFonts w:cs="Arial"/>
          <w:color w:val="000000" w:themeColor="text1"/>
        </w:rPr>
      </w:pPr>
      <w:r w:rsidRPr="00F056DF">
        <w:rPr>
          <w:rFonts w:cs="Arial"/>
          <w:color w:val="000000" w:themeColor="text1"/>
        </w:rPr>
        <w:t>Потенциальные диапазоны частот включают в себя: диапазон частот 169 МГц для удаленного считывания показаний с датчиков, классические диапазоны частот сотовых систем 800/900 МГц, и диапазоны частот устройств малого радиуса действия 458 МГц и 868 МГц. В настоящее время уже налажено производство оборудования с рабочим диапазоном 169-876 МГц. За счет значительного числа возможных диапазонов частот и поддержки различных схем модуляции и расширения спектра обеспечивается широкий диапазон скоростей передачи данных, от 2,5 кбит/с до 16 Мбит/с. Максимальная заявленная дальность связи при использовании полос частот свободных от телевизионных каналов и самой низкой скорости передачи данных составляет до 5 км при расположении приемника внутри помещения. Очень длительное время автономной работы терминалов (около 10 лет) обеспечивается за счет низкого рабочего цикла. Терминалы кратковременно активируются (например, один раз каждые 15 минут) и передают данные, а любая обработка этих данных осуществляется на удаленном сервере, а не на самом устройстве. Оптимальная и необходимая полоса частот составляет 8 МГц. Так как данная технология работает в режиме временного дуплекса, то сопряженной полосы частот не требуется.</w:t>
      </w:r>
    </w:p>
    <w:p w:rsidR="00BF1BAC" w:rsidRPr="00F056DF" w:rsidRDefault="00BF1BAC" w:rsidP="00BF1BAC">
      <w:pPr>
        <w:ind w:firstLine="567"/>
        <w:rPr>
          <w:rFonts w:cs="Arial"/>
          <w:b/>
          <w:i/>
          <w:color w:val="000000" w:themeColor="text1"/>
        </w:rPr>
      </w:pPr>
      <w:r w:rsidRPr="00315BF7">
        <w:rPr>
          <w:rFonts w:cs="Arial"/>
          <w:b/>
          <w:i/>
          <w:color w:val="000000" w:themeColor="text1"/>
        </w:rPr>
        <w:t>Стандарт Sigfox</w:t>
      </w:r>
    </w:p>
    <w:p w:rsidR="00BF1BAC" w:rsidRDefault="00BF1BAC" w:rsidP="00BF1BAC">
      <w:pPr>
        <w:ind w:firstLine="567"/>
        <w:rPr>
          <w:rFonts w:cs="Arial"/>
          <w:color w:val="000000" w:themeColor="text1"/>
        </w:rPr>
      </w:pPr>
      <w:r w:rsidRPr="00F056DF">
        <w:rPr>
          <w:rFonts w:cs="Arial"/>
          <w:color w:val="000000" w:themeColor="text1"/>
        </w:rPr>
        <w:t xml:space="preserve">Стандарт Sigfox для М2М применений был разработан французской компанией с одноименным названием. Как и стандарт Weightless, данная технология предназначена для расширения преимуществ технологий малого радиуса действия с низкой стоимостью до одновремнной возможности получения обширной зоны охвата территории. Основное отличие заключается в использовании стандартом Sigfox узкополосной технологии. В Европе стандарт Sigfox работает в диапазоне 868 МГц. Заявлен 20-летний срок службы батареи емкостью 2,5 </w:t>
      </w:r>
      <w:hyperlink r:id="rId20" w:tooltip="Ампер" w:history="1">
        <w:r w:rsidRPr="00F33626">
          <w:rPr>
            <w:rStyle w:val="Hyperlink"/>
            <w:rFonts w:cs="Arial"/>
            <w:color w:val="auto"/>
            <w:u w:val="none"/>
          </w:rPr>
          <w:t>А</w:t>
        </w:r>
      </w:hyperlink>
      <w:r w:rsidRPr="00F33626">
        <w:rPr>
          <w:rFonts w:cs="Arial"/>
        </w:rPr>
        <w:t>·</w:t>
      </w:r>
      <w:hyperlink r:id="rId21" w:tooltip="Час" w:history="1">
        <w:r w:rsidRPr="00F33626">
          <w:rPr>
            <w:rStyle w:val="Hyperlink"/>
            <w:rFonts w:cs="Arial"/>
            <w:color w:val="auto"/>
            <w:u w:val="none"/>
          </w:rPr>
          <w:t>ч</w:t>
        </w:r>
      </w:hyperlink>
      <w:r w:rsidRPr="00F056DF">
        <w:rPr>
          <w:rFonts w:cs="Arial"/>
          <w:color w:val="000000" w:themeColor="text1"/>
        </w:rPr>
        <w:t xml:space="preserve"> за счет очень низкого рабочего цикла оборудования. Стандарт может быть ориентирован на приложения M2M, которые не требуют высокой пропускной способности (максимум пропускной способности составляет 100 Бит/с), рабочий цикл которых не превышает 140 передач в сутки, и размер передаваемых сообщений не более 12 байт.</w:t>
      </w:r>
    </w:p>
    <w:p w:rsidR="00BF1BAC" w:rsidRPr="00F33626" w:rsidRDefault="00BF1BAC" w:rsidP="00BF1BAC">
      <w:pPr>
        <w:ind w:firstLine="567"/>
        <w:rPr>
          <w:rFonts w:cs="Arial"/>
          <w:color w:val="000000" w:themeColor="text1"/>
        </w:rPr>
      </w:pPr>
      <w:r w:rsidRPr="00F33626">
        <w:rPr>
          <w:rFonts w:cs="Arial"/>
          <w:color w:val="000000" w:themeColor="text1"/>
        </w:rPr>
        <w:t xml:space="preserve">В стандарте SigFox мощность абонентского устройства не превышает 25 мВт при 1% времени работы на излучение, а ширина радиочастотного канала не превышает 250 Гц на линии вверх и 1 кГц на линии вниз. Для борьбы с помехами и коллизиями, которые неизбежно возникают в нелицензируемых полосах радиочастот при большом количестве абонентских устройств, используется пространственное и частотное разнесение. Сигнал от абонента передается одновременно на нескольких частотах (рис. </w:t>
      </w:r>
      <w:r>
        <w:rPr>
          <w:rFonts w:cs="Arial"/>
          <w:color w:val="000000" w:themeColor="text1"/>
        </w:rPr>
        <w:t>3.1</w:t>
      </w:r>
      <w:r w:rsidRPr="00F33626">
        <w:rPr>
          <w:rFonts w:cs="Arial"/>
          <w:color w:val="000000" w:themeColor="text1"/>
        </w:rPr>
        <w:t>), а обработка базовой станции ведется с учетом приема сигнала на нескольких БС. Для реализации стандарта требуется использовать 2x600 кГц в диапазоне частот ниже 1 ГГц. Стандарт отличается высокой эффективностью использования спектра и обеспечивает подключение к одной БС до 100 тыс. абонентских устройств (сенсоров).</w:t>
      </w:r>
    </w:p>
    <w:p w:rsidR="00BF1BAC" w:rsidRPr="00F33626" w:rsidRDefault="00BF1BAC" w:rsidP="00BF1BAC">
      <w:pPr>
        <w:ind w:firstLine="567"/>
        <w:rPr>
          <w:rFonts w:cs="Arial"/>
          <w:color w:val="000000" w:themeColor="text1"/>
          <w:lang w:val="en-GB"/>
        </w:rPr>
      </w:pPr>
      <w:r w:rsidRPr="00F33626">
        <w:rPr>
          <w:rFonts w:cs="Arial"/>
          <w:noProof/>
          <w:color w:val="000000" w:themeColor="text1"/>
          <w:lang w:val="en-US"/>
        </w:rPr>
        <w:lastRenderedPageBreak/>
        <w:drawing>
          <wp:inline distT="0" distB="0" distL="0" distR="0" wp14:anchorId="6BE2D2B3" wp14:editId="77B9FB49">
            <wp:extent cx="5724525" cy="2028825"/>
            <wp:effectExtent l="0" t="0" r="9525" b="952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noFill/>
                    <a:ln>
                      <a:noFill/>
                    </a:ln>
                  </pic:spPr>
                </pic:pic>
              </a:graphicData>
            </a:graphic>
          </wp:inline>
        </w:drawing>
      </w:r>
    </w:p>
    <w:p w:rsidR="00BF1BAC" w:rsidRPr="00F33626" w:rsidRDefault="00BF1BAC" w:rsidP="00BF1BAC">
      <w:pPr>
        <w:ind w:firstLine="567"/>
        <w:rPr>
          <w:rFonts w:cs="Arial"/>
          <w:color w:val="000000" w:themeColor="text1"/>
        </w:rPr>
      </w:pPr>
      <w:r w:rsidRPr="00F33626">
        <w:rPr>
          <w:rFonts w:cs="Arial"/>
          <w:color w:val="000000" w:themeColor="text1"/>
        </w:rPr>
        <w:t>Рисунок</w:t>
      </w:r>
      <w:r>
        <w:rPr>
          <w:rFonts w:cs="Arial"/>
          <w:color w:val="000000" w:themeColor="text1"/>
        </w:rPr>
        <w:t xml:space="preserve"> 3.1 – Принципе работы</w:t>
      </w:r>
      <w:r w:rsidRPr="00F33626">
        <w:rPr>
          <w:rFonts w:cs="Arial"/>
          <w:color w:val="000000" w:themeColor="text1"/>
        </w:rPr>
        <w:t xml:space="preserve"> </w:t>
      </w:r>
      <w:r>
        <w:rPr>
          <w:rFonts w:cs="Arial"/>
          <w:color w:val="000000" w:themeColor="text1"/>
        </w:rPr>
        <w:t>с</w:t>
      </w:r>
      <w:r w:rsidRPr="00F33626">
        <w:rPr>
          <w:rFonts w:cs="Arial"/>
          <w:color w:val="000000" w:themeColor="text1"/>
        </w:rPr>
        <w:t>верхузкополосн</w:t>
      </w:r>
      <w:r>
        <w:rPr>
          <w:rFonts w:cs="Arial"/>
          <w:color w:val="000000" w:themeColor="text1"/>
        </w:rPr>
        <w:t>ого</w:t>
      </w:r>
      <w:r w:rsidRPr="00F33626">
        <w:rPr>
          <w:rFonts w:cs="Arial"/>
          <w:color w:val="000000" w:themeColor="text1"/>
        </w:rPr>
        <w:t xml:space="preserve"> стандарт</w:t>
      </w:r>
      <w:r>
        <w:rPr>
          <w:rFonts w:cs="Arial"/>
          <w:color w:val="000000" w:themeColor="text1"/>
        </w:rPr>
        <w:t>а</w:t>
      </w:r>
      <w:r w:rsidRPr="00F33626">
        <w:rPr>
          <w:rFonts w:cs="Arial"/>
          <w:color w:val="000000" w:themeColor="text1"/>
        </w:rPr>
        <w:t xml:space="preserve"> </w:t>
      </w:r>
      <w:r>
        <w:rPr>
          <w:rFonts w:cs="Arial"/>
          <w:color w:val="000000" w:themeColor="text1"/>
          <w:lang w:val="en-US"/>
        </w:rPr>
        <w:t>Sigfox</w:t>
      </w:r>
    </w:p>
    <w:p w:rsidR="00BF1BAC" w:rsidRPr="00F056DF" w:rsidRDefault="00BF1BAC" w:rsidP="00BF1BAC">
      <w:pPr>
        <w:ind w:firstLine="567"/>
        <w:rPr>
          <w:rFonts w:cs="Arial"/>
          <w:color w:val="000000" w:themeColor="text1"/>
        </w:rPr>
      </w:pPr>
    </w:p>
    <w:p w:rsidR="00BF1BAC" w:rsidRDefault="00BF1BAC" w:rsidP="00BF1BAC">
      <w:pPr>
        <w:ind w:firstLine="567"/>
        <w:rPr>
          <w:ins w:id="625" w:author="VP03" w:date="2017-09-10T14:34:00Z"/>
          <w:rFonts w:cs="Arial"/>
          <w:color w:val="000000" w:themeColor="text1"/>
        </w:rPr>
      </w:pPr>
      <w:r w:rsidRPr="00F056DF">
        <w:rPr>
          <w:rFonts w:cs="Arial"/>
          <w:color w:val="000000" w:themeColor="text1"/>
        </w:rPr>
        <w:t>Компания-разработчик стандарта Sigfox утверждает, что базовые станции данного стандарта смогут обеспечивать гораздо больший охват, чем даже у стандартных систем сотовой связи. В сотрудничестве с вещательной компанией TDF запланировано построить сеть, состоящую из порядка 1000 базовых станций и охватывающую всю территорию Франции. На местном уровне есть проекты реализации данного стандарта в таких городах как Антверпен, Копенгаген, Дублин, Милан, Мюнхен, Прага и Стокгольм.</w:t>
      </w:r>
    </w:p>
    <w:p w:rsidR="00E11FC1" w:rsidRPr="00E11FC1" w:rsidRDefault="00E11FC1" w:rsidP="00BF1BAC">
      <w:pPr>
        <w:ind w:firstLine="567"/>
        <w:rPr>
          <w:ins w:id="626" w:author="VP03" w:date="2017-09-10T14:33:00Z"/>
          <w:rFonts w:cs="Arial"/>
          <w:b/>
          <w:i/>
          <w:color w:val="000000" w:themeColor="text1"/>
          <w:rPrChange w:id="627" w:author="VP03" w:date="2017-09-10T14:34:00Z">
            <w:rPr>
              <w:ins w:id="628" w:author="VP03" w:date="2017-09-10T14:33:00Z"/>
              <w:rFonts w:cs="Arial"/>
              <w:color w:val="000000" w:themeColor="text1"/>
            </w:rPr>
          </w:rPrChange>
        </w:rPr>
      </w:pPr>
      <w:ins w:id="629" w:author="VP03" w:date="2017-09-10T14:34:00Z">
        <w:r w:rsidRPr="00E11FC1">
          <w:rPr>
            <w:rFonts w:cs="Arial"/>
            <w:b/>
            <w:i/>
            <w:color w:val="000000" w:themeColor="text1"/>
            <w:rPrChange w:id="630" w:author="VP03" w:date="2017-09-10T14:34:00Z">
              <w:rPr>
                <w:rFonts w:cs="Arial"/>
                <w:color w:val="000000" w:themeColor="text1"/>
              </w:rPr>
            </w:rPrChange>
          </w:rPr>
          <w:t>Стандарта «Стриж»</w:t>
        </w:r>
      </w:ins>
    </w:p>
    <w:p w:rsidR="00E11FC1" w:rsidRDefault="00E11FC1">
      <w:pPr>
        <w:ind w:firstLine="708"/>
        <w:rPr>
          <w:ins w:id="631" w:author="VP03" w:date="2017-09-10T14:33:00Z"/>
        </w:rPr>
        <w:pPrChange w:id="632" w:author="VP03" w:date="2017-09-10T14:34:00Z">
          <w:pPr>
            <w:spacing w:line="360" w:lineRule="auto"/>
            <w:ind w:firstLine="708"/>
          </w:pPr>
        </w:pPrChange>
      </w:pPr>
      <w:ins w:id="633" w:author="VP03" w:date="2017-09-10T14:33:00Z">
        <w:r>
          <w:t xml:space="preserve">Сеть «Стриж» фактически является аналогом технологии и бизнес модели </w:t>
        </w:r>
        <w:r>
          <w:rPr>
            <w:lang w:val="en-US"/>
          </w:rPr>
          <w:t>Sigfox</w:t>
        </w:r>
      </w:ins>
      <w:ins w:id="634" w:author="VP03" w:date="2017-09-10T14:34:00Z">
        <w:r>
          <w:t>, разработанным частными компаниями в Российской Федерации</w:t>
        </w:r>
      </w:ins>
      <w:ins w:id="635" w:author="VP03" w:date="2017-09-10T14:33:00Z">
        <w:r>
          <w:t xml:space="preserve">. «Стриж», также как и </w:t>
        </w:r>
        <w:r>
          <w:rPr>
            <w:lang w:val="en-US"/>
          </w:rPr>
          <w:t>Sigfox</w:t>
        </w:r>
        <w:r>
          <w:t>,</w:t>
        </w:r>
        <w:r w:rsidRPr="00665D1D">
          <w:t xml:space="preserve"> </w:t>
        </w:r>
        <w:r>
          <w:t xml:space="preserve">использует сверхузкоплосную технологию, в первую очередь в сфере ЖКХ для автоматизации сбора показаний различных счетчиков. Также как и </w:t>
        </w:r>
        <w:r>
          <w:rPr>
            <w:lang w:val="en-US"/>
          </w:rPr>
          <w:t>Sigfox</w:t>
        </w:r>
        <w:r w:rsidRPr="00665D1D">
          <w:t xml:space="preserve"> </w:t>
        </w:r>
        <w:r>
          <w:t>предлагаемый сервис включает в себя сбор и хранение пользовательских данных, как это показано на рис.</w:t>
        </w:r>
      </w:ins>
      <w:ins w:id="636" w:author="VP03" w:date="2017-09-10T14:35:00Z">
        <w:r>
          <w:t>3</w:t>
        </w:r>
      </w:ins>
      <w:ins w:id="637" w:author="VP03" w:date="2017-09-10T14:33:00Z">
        <w:r>
          <w:t>.</w:t>
        </w:r>
      </w:ins>
      <w:ins w:id="638" w:author="VP03" w:date="2017-09-10T14:35:00Z">
        <w:r>
          <w:t>2</w:t>
        </w:r>
      </w:ins>
      <w:ins w:id="639" w:author="VP03" w:date="2017-09-10T14:33:00Z">
        <w:r>
          <w:t>.</w:t>
        </w:r>
      </w:ins>
    </w:p>
    <w:p w:rsidR="00E11FC1" w:rsidRDefault="00E11FC1">
      <w:pPr>
        <w:rPr>
          <w:ins w:id="640" w:author="VP03" w:date="2017-09-10T14:33:00Z"/>
        </w:rPr>
        <w:pPrChange w:id="641" w:author="VP03" w:date="2017-09-10T14:34:00Z">
          <w:pPr>
            <w:spacing w:line="360" w:lineRule="auto"/>
          </w:pPr>
        </w:pPrChange>
      </w:pPr>
      <w:ins w:id="642" w:author="VP03" w:date="2017-09-10T14:33:00Z">
        <w:r>
          <w:rPr>
            <w:noProof/>
            <w:lang w:val="en-US"/>
          </w:rPr>
          <w:drawing>
            <wp:inline distT="0" distB="0" distL="0" distR="0" wp14:anchorId="7D2C0623" wp14:editId="1CF470F7">
              <wp:extent cx="5940425" cy="3631160"/>
              <wp:effectExtent l="0" t="0" r="3175" b="7620"/>
              <wp:docPr id="53" name="Picture 53" descr="Схема работы беспроводной сети СТРИ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хема работы беспроводной сети СТРИЖ"/>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631160"/>
                      </a:xfrm>
                      <a:prstGeom prst="rect">
                        <a:avLst/>
                      </a:prstGeom>
                      <a:noFill/>
                      <a:ln>
                        <a:noFill/>
                      </a:ln>
                    </pic:spPr>
                  </pic:pic>
                </a:graphicData>
              </a:graphic>
            </wp:inline>
          </w:drawing>
        </w:r>
      </w:ins>
    </w:p>
    <w:p w:rsidR="00E11FC1" w:rsidRDefault="00E11FC1">
      <w:pPr>
        <w:ind w:firstLine="708"/>
        <w:rPr>
          <w:ins w:id="643" w:author="VP03" w:date="2017-09-10T14:33:00Z"/>
        </w:rPr>
        <w:pPrChange w:id="644" w:author="VP03" w:date="2017-09-10T14:34:00Z">
          <w:pPr>
            <w:spacing w:line="360" w:lineRule="auto"/>
            <w:ind w:firstLine="708"/>
          </w:pPr>
        </w:pPrChange>
      </w:pPr>
      <w:ins w:id="645" w:author="VP03" w:date="2017-09-10T14:33:00Z">
        <w:r>
          <w:t>Рис.</w:t>
        </w:r>
      </w:ins>
      <w:ins w:id="646" w:author="VP03" w:date="2017-09-11T08:31:00Z">
        <w:r w:rsidR="00422ADE">
          <w:t>3</w:t>
        </w:r>
      </w:ins>
      <w:ins w:id="647" w:author="VP03" w:date="2017-09-10T14:33:00Z">
        <w:r>
          <w:t>.</w:t>
        </w:r>
      </w:ins>
      <w:ins w:id="648" w:author="VP03" w:date="2017-09-11T08:31:00Z">
        <w:r w:rsidR="00422ADE">
          <w:t>2</w:t>
        </w:r>
      </w:ins>
      <w:ins w:id="649" w:author="VP03" w:date="2017-09-10T14:33:00Z">
        <w:r>
          <w:t xml:space="preserve"> – Принцип работы сети «Стриж» </w:t>
        </w:r>
      </w:ins>
    </w:p>
    <w:p w:rsidR="00E11FC1" w:rsidRPr="007E3CB9" w:rsidRDefault="00E11FC1">
      <w:pPr>
        <w:ind w:firstLine="706"/>
        <w:rPr>
          <w:ins w:id="650" w:author="VP03" w:date="2017-09-10T14:33:00Z"/>
        </w:rPr>
        <w:pPrChange w:id="651" w:author="VP03" w:date="2017-09-10T14:34:00Z">
          <w:pPr>
            <w:spacing w:line="360" w:lineRule="auto"/>
            <w:ind w:firstLine="708"/>
          </w:pPr>
        </w:pPrChange>
      </w:pPr>
      <w:ins w:id="652" w:author="VP03" w:date="2017-09-10T14:33:00Z">
        <w:r>
          <w:t xml:space="preserve">К особенностям сети «Стриж» можно отнести продажу целого набора счетчиков с интегрированными модемами, которые позволяют относительно просто внедрить решения в ЖКХ услугу телематики. При этом продажа счетчиков с беспроводным интерфейсом может рассматриваться как отдельный бизнес, приносящий свой отдельный доход. Также, в отличие от </w:t>
        </w:r>
        <w:r>
          <w:rPr>
            <w:lang w:val="en-US"/>
          </w:rPr>
          <w:t>Sigfox</w:t>
        </w:r>
        <w:r w:rsidRPr="007E3CB9">
          <w:t xml:space="preserve">, </w:t>
        </w:r>
        <w:r>
          <w:t xml:space="preserve">в сети «Стриж» используются разрешенные для устройств малого радиуса действия полосы радиочастот. Недостатки «Стриж» аналогичны </w:t>
        </w:r>
        <w:r>
          <w:rPr>
            <w:lang w:val="en-US"/>
          </w:rPr>
          <w:t>Sigfox</w:t>
        </w:r>
        <w:r>
          <w:t xml:space="preserve"> - централизация сбора данных </w:t>
        </w:r>
        <w:r>
          <w:lastRenderedPageBreak/>
          <w:t>в облаке ограничивает возможности по интеграции решения в другие системы, минуя облачный сервис «Стриж».</w:t>
        </w:r>
      </w:ins>
    </w:p>
    <w:p w:rsidR="00E11FC1" w:rsidRPr="00F056DF" w:rsidDel="00E11FC1" w:rsidRDefault="00E11FC1" w:rsidP="00BF1BAC">
      <w:pPr>
        <w:ind w:firstLine="567"/>
        <w:rPr>
          <w:del w:id="653" w:author="VP03" w:date="2017-09-10T14:35:00Z"/>
          <w:rFonts w:cs="Arial"/>
          <w:color w:val="000000" w:themeColor="text1"/>
        </w:rPr>
      </w:pPr>
    </w:p>
    <w:p w:rsidR="00BF1BAC" w:rsidRPr="00315BF7" w:rsidRDefault="00BF1BAC" w:rsidP="00BF1BAC">
      <w:pPr>
        <w:ind w:firstLine="567"/>
        <w:rPr>
          <w:rFonts w:cs="Arial"/>
          <w:b/>
          <w:i/>
          <w:color w:val="000000" w:themeColor="text1"/>
        </w:rPr>
      </w:pPr>
      <w:r w:rsidRPr="00315BF7">
        <w:rPr>
          <w:rFonts w:cs="Arial"/>
          <w:b/>
          <w:i/>
          <w:color w:val="000000" w:themeColor="text1"/>
        </w:rPr>
        <w:t xml:space="preserve">Стандарт </w:t>
      </w:r>
      <w:r w:rsidRPr="00315BF7">
        <w:rPr>
          <w:rFonts w:cs="Arial"/>
          <w:b/>
          <w:i/>
          <w:color w:val="000000" w:themeColor="text1"/>
          <w:lang w:val="en-US"/>
        </w:rPr>
        <w:t>Ingenu</w:t>
      </w:r>
      <w:r w:rsidRPr="00315BF7">
        <w:rPr>
          <w:rFonts w:cs="Arial"/>
          <w:b/>
          <w:i/>
          <w:color w:val="000000" w:themeColor="text1"/>
        </w:rPr>
        <w:t xml:space="preserve"> (ранее OnRamp)</w:t>
      </w:r>
    </w:p>
    <w:p w:rsidR="00BF1BAC" w:rsidRDefault="00BF1BAC" w:rsidP="00BF1BAC">
      <w:pPr>
        <w:ind w:firstLine="567"/>
        <w:rPr>
          <w:rFonts w:cs="Arial"/>
          <w:color w:val="000000" w:themeColor="text1"/>
        </w:rPr>
      </w:pPr>
      <w:r w:rsidRPr="00315BF7">
        <w:rPr>
          <w:rFonts w:cs="Arial"/>
          <w:color w:val="000000" w:themeColor="text1"/>
          <w:lang w:val="en-US"/>
        </w:rPr>
        <w:t>Ingenu</w:t>
      </w:r>
      <w:r w:rsidRPr="00F056DF">
        <w:rPr>
          <w:rFonts w:cs="Arial"/>
          <w:color w:val="000000" w:themeColor="text1"/>
        </w:rPr>
        <w:t xml:space="preserve"> является еще одной фирменной технологией, обладающей большой площадью покрытия и низкой мощностью своего оборудования. Данная технология использует метод прямого расширения спектра (DSSS) и протокол множественного доступа со случайной фазой (RPMA) собственной разработки. В настоящее время развернута версия технологии </w:t>
      </w:r>
      <w:r w:rsidRPr="00315BF7">
        <w:rPr>
          <w:rFonts w:cs="Arial"/>
          <w:b/>
          <w:i/>
          <w:color w:val="000000" w:themeColor="text1"/>
          <w:lang w:val="en-US"/>
        </w:rPr>
        <w:t>Ingenu</w:t>
      </w:r>
      <w:r w:rsidRPr="00F056DF">
        <w:rPr>
          <w:rFonts w:cs="Arial"/>
          <w:color w:val="000000" w:themeColor="text1"/>
        </w:rPr>
        <w:t>, которая работает в нелицензируемом диапазоне 2,4 ГГц, определенном для использования промышленными, медицинскими и научными высокочастотными устройствами (также данный диапазон широко используется M2M решениями на основе технологий Bluetooth и ZigBee). Разработчиками заявлена дальность связи до 65 км при наличии прямой видимости и до 18 км при ее отсутствии. Также заявлена дальность связи до 2 км при нахождении приемника в подвальных помещениях. Целевой аудиторией данной технологии являются сферы коммунального хозяйства, учета и производства.</w:t>
      </w:r>
    </w:p>
    <w:p w:rsidR="008B721E" w:rsidDel="00E259EE" w:rsidRDefault="008B721E">
      <w:pPr>
        <w:ind w:firstLine="567"/>
        <w:rPr>
          <w:del w:id="654" w:author="VP03" w:date="2017-09-10T13:25:00Z"/>
          <w:rFonts w:cs="Arial"/>
          <w:color w:val="000000" w:themeColor="text1"/>
        </w:rPr>
      </w:pPr>
      <w:del w:id="655" w:author="VP03" w:date="2017-09-10T13:25:00Z">
        <w:r w:rsidRPr="008B721E" w:rsidDel="00E259EE">
          <w:rPr>
            <w:rFonts w:cs="Arial"/>
            <w:color w:val="000000" w:themeColor="text1"/>
            <w:highlight w:val="yellow"/>
          </w:rPr>
          <w:delText xml:space="preserve">[Представить данные по технологии </w:delText>
        </w:r>
        <w:r w:rsidRPr="008B721E" w:rsidDel="00E259EE">
          <w:rPr>
            <w:rFonts w:cs="Arial"/>
            <w:color w:val="000000" w:themeColor="text1"/>
            <w:highlight w:val="yellow"/>
            <w:lang w:val="en-US"/>
          </w:rPr>
          <w:delText>LoRa</w:delText>
        </w:r>
        <w:r w:rsidRPr="008B721E" w:rsidDel="00E259EE">
          <w:rPr>
            <w:rFonts w:cs="Arial"/>
            <w:color w:val="000000" w:themeColor="text1"/>
            <w:highlight w:val="yellow"/>
          </w:rPr>
          <w:delText>]</w:delText>
        </w:r>
      </w:del>
    </w:p>
    <w:p w:rsidR="00E11FC1" w:rsidRPr="00E11FC1" w:rsidRDefault="00E11FC1">
      <w:pPr>
        <w:ind w:firstLine="708"/>
        <w:rPr>
          <w:ins w:id="656" w:author="VP03" w:date="2017-09-10T14:31:00Z"/>
          <w:b/>
          <w:i/>
          <w:rPrChange w:id="657" w:author="VP03" w:date="2017-09-10T14:33:00Z">
            <w:rPr>
              <w:ins w:id="658" w:author="VP03" w:date="2017-09-10T14:31:00Z"/>
              <w:b/>
            </w:rPr>
          </w:rPrChange>
        </w:rPr>
        <w:pPrChange w:id="659" w:author="VP03" w:date="2017-09-10T14:32:00Z">
          <w:pPr>
            <w:spacing w:line="360" w:lineRule="auto"/>
            <w:ind w:firstLine="708"/>
          </w:pPr>
        </w:pPrChange>
      </w:pPr>
      <w:ins w:id="660" w:author="VP03" w:date="2017-09-10T14:31:00Z">
        <w:r w:rsidRPr="00E11FC1">
          <w:rPr>
            <w:b/>
            <w:i/>
            <w:rPrChange w:id="661" w:author="VP03" w:date="2017-09-10T14:33:00Z">
              <w:rPr>
                <w:b/>
              </w:rPr>
            </w:rPrChange>
          </w:rPr>
          <w:t xml:space="preserve">Стандарт </w:t>
        </w:r>
        <w:r w:rsidRPr="00E11FC1">
          <w:rPr>
            <w:b/>
            <w:i/>
            <w:lang w:val="en-US"/>
            <w:rPrChange w:id="662" w:author="VP03" w:date="2017-09-10T14:33:00Z">
              <w:rPr>
                <w:b/>
                <w:lang w:val="en-US"/>
              </w:rPr>
            </w:rPrChange>
          </w:rPr>
          <w:t>LoRa</w:t>
        </w:r>
      </w:ins>
    </w:p>
    <w:p w:rsidR="00E11FC1" w:rsidRDefault="00E11FC1">
      <w:pPr>
        <w:ind w:firstLine="706"/>
        <w:contextualSpacing/>
        <w:rPr>
          <w:ins w:id="663" w:author="VP03" w:date="2017-09-10T14:31:00Z"/>
        </w:rPr>
        <w:pPrChange w:id="664" w:author="VP03" w:date="2017-09-10T14:32:00Z">
          <w:pPr>
            <w:spacing w:line="360" w:lineRule="auto"/>
            <w:ind w:firstLine="708"/>
          </w:pPr>
        </w:pPrChange>
      </w:pPr>
      <w:ins w:id="665" w:author="VP03" w:date="2017-09-10T14:31:00Z">
        <w:r>
          <w:t xml:space="preserve">В 2015 году </w:t>
        </w:r>
        <w:r w:rsidRPr="00075900">
          <w:t xml:space="preserve">Semtech Corporation и исследовательский центр IBM Research </w:t>
        </w:r>
        <w:r>
          <w:t>был представлен</w:t>
        </w:r>
        <w:r w:rsidRPr="00075900">
          <w:t xml:space="preserve"> новый открытый энергоэффективный сетевой протокол LoRaWAN (Long Range Wide Area Networks)</w:t>
        </w:r>
        <w:r>
          <w:t xml:space="preserve"> для </w:t>
        </w:r>
        <w:r w:rsidRPr="00075900">
          <w:t>беспроводн</w:t>
        </w:r>
        <w:r>
          <w:t>ой</w:t>
        </w:r>
        <w:r w:rsidRPr="00075900">
          <w:t xml:space="preserve"> передачи данных</w:t>
        </w:r>
        <w:r>
          <w:t xml:space="preserve"> с и на устройства </w:t>
        </w:r>
        <w:r>
          <w:rPr>
            <w:lang w:val="en-US"/>
          </w:rPr>
          <w:t>IoT</w:t>
        </w:r>
        <w:r>
          <w:t xml:space="preserve">, а также был создан альянс </w:t>
        </w:r>
        <w:r>
          <w:rPr>
            <w:lang w:val="en-US"/>
          </w:rPr>
          <w:t>LoRa</w:t>
        </w:r>
        <w:r w:rsidRPr="00D57595">
          <w:t xml:space="preserve"> </w:t>
        </w:r>
        <w:r>
          <w:rPr>
            <w:lang w:val="en-US"/>
          </w:rPr>
          <w:t>Alliance</w:t>
        </w:r>
        <w:r w:rsidRPr="00D57595">
          <w:t xml:space="preserve"> </w:t>
        </w:r>
        <w:r>
          <w:t xml:space="preserve">для продвижения данного стандарта. Стандарт является открытым за исключением реализации на чипе, которая контролируется </w:t>
        </w:r>
        <w:r w:rsidRPr="00075900">
          <w:t>Semtech Corporation</w:t>
        </w:r>
        <w:r>
          <w:t>.</w:t>
        </w:r>
      </w:ins>
    </w:p>
    <w:p w:rsidR="00E11FC1" w:rsidRDefault="00E11FC1">
      <w:pPr>
        <w:ind w:firstLine="706"/>
        <w:contextualSpacing/>
        <w:rPr>
          <w:ins w:id="666" w:author="VP03" w:date="2017-09-10T14:31:00Z"/>
        </w:rPr>
        <w:pPrChange w:id="667" w:author="VP03" w:date="2017-09-10T14:32:00Z">
          <w:pPr>
            <w:spacing w:line="360" w:lineRule="auto"/>
            <w:ind w:firstLine="708"/>
          </w:pPr>
        </w:pPrChange>
      </w:pPr>
      <w:ins w:id="668" w:author="VP03" w:date="2017-09-10T14:31:00Z">
        <w:r>
          <w:t xml:space="preserve">Во многом стандарт </w:t>
        </w:r>
        <w:r>
          <w:rPr>
            <w:lang w:val="en-US"/>
          </w:rPr>
          <w:t>LoRa</w:t>
        </w:r>
        <w:r w:rsidRPr="00D57595">
          <w:t xml:space="preserve"> </w:t>
        </w:r>
        <w:r>
          <w:t xml:space="preserve">повторяет возможности </w:t>
        </w:r>
        <w:r w:rsidRPr="00D57595">
          <w:t>Weightless</w:t>
        </w:r>
        <w:r>
          <w:t xml:space="preserve">. При этом в основу сигнала </w:t>
        </w:r>
        <w:r>
          <w:rPr>
            <w:lang w:val="en-US"/>
          </w:rPr>
          <w:t>LoRa</w:t>
        </w:r>
        <w:r w:rsidRPr="00B71F54">
          <w:t xml:space="preserve"> </w:t>
        </w:r>
        <w:r>
          <w:t xml:space="preserve">положен канал 125 кГц с </w:t>
        </w:r>
        <w:r>
          <w:rPr>
            <w:rFonts w:ascii="Roboto" w:hAnsi="Roboto"/>
            <w:color w:val="363636"/>
            <w:shd w:val="clear" w:color="auto" w:fill="FFFFFF"/>
          </w:rPr>
          <w:t>сигналом на основе расширения спектра путем линейной частотной модуляции (CSS – chirp spread spectrum) с интегрированной прямой коррекцией ошибок FEC. </w:t>
        </w:r>
        <w:r>
          <w:t xml:space="preserve">Однако основной особенностью </w:t>
        </w:r>
        <w:r>
          <w:rPr>
            <w:lang w:val="en-US"/>
          </w:rPr>
          <w:t>LoRa</w:t>
        </w:r>
        <w:r w:rsidRPr="00D57595">
          <w:t xml:space="preserve"> </w:t>
        </w:r>
        <w:r>
          <w:t xml:space="preserve">стало созданное вокруг стандарта сообщество, которое начало активно внедрять данный стандарт как в качестве операторской технологии (страны Европы), так и в качестве локальных решений для отдельных зданий или небольших предприятий (страны Азии). В частности, данный стандарт был поддержан некоторыми крупными сотовыми компаниями, что еще больше подтолкнуло развитие экосистемы для данного стандарта. Открытость бизнес-модели стандарта (за исключением чипа) позволила операторам интегрировать решения </w:t>
        </w:r>
        <w:r>
          <w:rPr>
            <w:lang w:val="en-US"/>
          </w:rPr>
          <w:t>LoRa</w:t>
        </w:r>
        <w:r w:rsidRPr="00D57595">
          <w:t xml:space="preserve"> </w:t>
        </w:r>
        <w:r>
          <w:t xml:space="preserve">в свою действующую инфраструктуру. Общая схема организации сервиса на основе </w:t>
        </w:r>
        <w:r>
          <w:rPr>
            <w:lang w:val="en-US"/>
          </w:rPr>
          <w:t>LoRa</w:t>
        </w:r>
        <w:r w:rsidRPr="001C05F5">
          <w:t xml:space="preserve"> </w:t>
        </w:r>
        <w:r>
          <w:t>показана на рис.</w:t>
        </w:r>
      </w:ins>
      <w:ins w:id="669" w:author="VP03" w:date="2017-09-10T14:32:00Z">
        <w:r w:rsidRPr="00E11FC1">
          <w:rPr>
            <w:rPrChange w:id="670" w:author="VP03" w:date="2017-09-10T14:32:00Z">
              <w:rPr>
                <w:lang w:val="en-US"/>
              </w:rPr>
            </w:rPrChange>
          </w:rPr>
          <w:t>3</w:t>
        </w:r>
      </w:ins>
      <w:ins w:id="671" w:author="VP03" w:date="2017-09-10T14:31:00Z">
        <w:r>
          <w:t>.</w:t>
        </w:r>
      </w:ins>
      <w:ins w:id="672" w:author="VP03" w:date="2017-09-10T14:35:00Z">
        <w:r>
          <w:t>3</w:t>
        </w:r>
      </w:ins>
      <w:ins w:id="673" w:author="VP03" w:date="2017-09-10T14:31:00Z">
        <w:r>
          <w:t xml:space="preserve">. Как уже отмечалось выше, отличием этой схемы от «Стриж» и </w:t>
        </w:r>
        <w:r>
          <w:rPr>
            <w:lang w:val="en-US"/>
          </w:rPr>
          <w:t>Sigfox</w:t>
        </w:r>
        <w:r>
          <w:t xml:space="preserve"> является возможность организации собственных серверов на базе одного из нескольких доступных программных решений от сообщества разработчиков </w:t>
        </w:r>
        <w:r>
          <w:rPr>
            <w:lang w:val="en-US"/>
          </w:rPr>
          <w:t>LoRa</w:t>
        </w:r>
        <w:r w:rsidRPr="001C05F5">
          <w:t>.</w:t>
        </w:r>
      </w:ins>
    </w:p>
    <w:p w:rsidR="00E11FC1" w:rsidRDefault="00E11FC1" w:rsidP="00E11FC1">
      <w:pPr>
        <w:spacing w:line="360" w:lineRule="auto"/>
        <w:rPr>
          <w:ins w:id="674" w:author="VP03" w:date="2017-09-10T14:31:00Z"/>
        </w:rPr>
      </w:pPr>
      <w:ins w:id="675" w:author="VP03" w:date="2017-09-10T14:31:00Z">
        <w:r>
          <w:rPr>
            <w:noProof/>
            <w:lang w:val="en-US"/>
          </w:rPr>
          <w:drawing>
            <wp:inline distT="0" distB="0" distL="0" distR="0" wp14:anchorId="1C118B60" wp14:editId="681CB019">
              <wp:extent cx="5939752" cy="2851905"/>
              <wp:effectExtent l="0" t="0" r="4445" b="5715"/>
              <wp:docPr id="20" name="Picture 20" descr="Картинки по запросу short range devices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инки по запросу short range devices for I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3760" cy="2858631"/>
                      </a:xfrm>
                      <a:prstGeom prst="rect">
                        <a:avLst/>
                      </a:prstGeom>
                      <a:noFill/>
                      <a:ln>
                        <a:noFill/>
                      </a:ln>
                    </pic:spPr>
                  </pic:pic>
                </a:graphicData>
              </a:graphic>
            </wp:inline>
          </w:drawing>
        </w:r>
      </w:ins>
    </w:p>
    <w:p w:rsidR="00E11FC1" w:rsidRPr="001C05F5" w:rsidRDefault="00E11FC1" w:rsidP="00E11FC1">
      <w:pPr>
        <w:spacing w:line="360" w:lineRule="auto"/>
        <w:ind w:firstLine="708"/>
        <w:rPr>
          <w:ins w:id="676" w:author="VP03" w:date="2017-09-10T14:31:00Z"/>
        </w:rPr>
      </w:pPr>
      <w:ins w:id="677" w:author="VP03" w:date="2017-09-10T14:31:00Z">
        <w:r>
          <w:t xml:space="preserve">Рисунок </w:t>
        </w:r>
      </w:ins>
      <w:ins w:id="678" w:author="VP03" w:date="2017-09-10T14:32:00Z">
        <w:r w:rsidRPr="00E11FC1">
          <w:rPr>
            <w:rPrChange w:id="679" w:author="VP03" w:date="2017-09-10T14:32:00Z">
              <w:rPr>
                <w:lang w:val="en-US"/>
              </w:rPr>
            </w:rPrChange>
          </w:rPr>
          <w:t>3</w:t>
        </w:r>
        <w:r>
          <w:t>.</w:t>
        </w:r>
      </w:ins>
      <w:ins w:id="680" w:author="VP03" w:date="2017-09-10T14:35:00Z">
        <w:r>
          <w:t>3</w:t>
        </w:r>
      </w:ins>
      <w:ins w:id="681" w:author="VP03" w:date="2017-09-10T14:31:00Z">
        <w:r>
          <w:t xml:space="preserve"> – Схема организации сети </w:t>
        </w:r>
        <w:r>
          <w:rPr>
            <w:lang w:val="en-US"/>
          </w:rPr>
          <w:t>LoRa</w:t>
        </w:r>
      </w:ins>
    </w:p>
    <w:p w:rsidR="008919F0" w:rsidRDefault="008919F0" w:rsidP="00E11FC1">
      <w:pPr>
        <w:ind w:firstLine="567"/>
        <w:rPr>
          <w:ins w:id="682" w:author="VP03" w:date="2017-09-10T14:48:00Z"/>
        </w:rPr>
      </w:pPr>
    </w:p>
    <w:p w:rsidR="00E259EE" w:rsidRDefault="00E11FC1" w:rsidP="00E11FC1">
      <w:pPr>
        <w:ind w:firstLine="567"/>
        <w:rPr>
          <w:ins w:id="683" w:author="VP03" w:date="2017-09-10T14:31:00Z"/>
          <w:rFonts w:cs="Arial"/>
          <w:color w:val="000000" w:themeColor="text1"/>
        </w:rPr>
      </w:pPr>
      <w:ins w:id="684" w:author="VP03" w:date="2017-09-10T14:31:00Z">
        <w:r>
          <w:lastRenderedPageBreak/>
          <w:t xml:space="preserve">Как и стандарт </w:t>
        </w:r>
        <w:r>
          <w:rPr>
            <w:lang w:val="en-US"/>
          </w:rPr>
          <w:t>Sigfox</w:t>
        </w:r>
        <w:r>
          <w:t>, ключевые каналы оповещения и связи с устройствами для Европейского рынка сосредоточены в полосах радиочастот 868.0-868.6 МГц и 869</w:t>
        </w:r>
        <w:r w:rsidRPr="007F7696">
          <w:t>.</w:t>
        </w:r>
        <w:r w:rsidRPr="00AB3075">
          <w:t>4</w:t>
        </w:r>
        <w:r w:rsidRPr="007F7696">
          <w:t xml:space="preserve">-869.65 </w:t>
        </w:r>
        <w:r>
          <w:t xml:space="preserve">МГц. С учетом перегруженности данных каналов в Европе </w:t>
        </w:r>
        <w:r>
          <w:rPr>
            <w:lang w:val="en-US"/>
          </w:rPr>
          <w:t>LoRa</w:t>
        </w:r>
        <w:r w:rsidRPr="00D57595">
          <w:t xml:space="preserve"> </w:t>
        </w:r>
        <w:r>
          <w:rPr>
            <w:lang w:val="en-US"/>
          </w:rPr>
          <w:t>Alliance</w:t>
        </w:r>
        <w:r w:rsidRPr="00D57595">
          <w:t xml:space="preserve"> </w:t>
        </w:r>
        <w:r>
          <w:t>смог пролоббировать с другими организациями выделение в 2017 году четырех дополнительных каналов в диапазоне 865-868 МГц для устройств малого радиуса действия.</w:t>
        </w:r>
      </w:ins>
    </w:p>
    <w:p w:rsidR="00BF1BAC" w:rsidRPr="00F056DF" w:rsidRDefault="00BF1BAC" w:rsidP="00BF1BAC">
      <w:pPr>
        <w:ind w:firstLine="567"/>
        <w:rPr>
          <w:rFonts w:cs="Arial"/>
          <w:b/>
          <w:i/>
          <w:color w:val="000000" w:themeColor="text1"/>
        </w:rPr>
      </w:pPr>
      <w:r w:rsidRPr="00F056DF">
        <w:rPr>
          <w:rFonts w:cs="Arial"/>
          <w:b/>
          <w:i/>
          <w:color w:val="000000" w:themeColor="text1"/>
        </w:rPr>
        <w:t>Беспроводные сети ячеистой топологии (</w:t>
      </w:r>
      <w:r w:rsidRPr="00F056DF">
        <w:rPr>
          <w:rFonts w:cs="Arial"/>
          <w:b/>
          <w:i/>
          <w:color w:val="000000" w:themeColor="text1"/>
          <w:lang w:val="en-US"/>
        </w:rPr>
        <w:t>Mesh</w:t>
      </w:r>
      <w:r w:rsidRPr="00F056DF">
        <w:rPr>
          <w:rFonts w:cs="Arial"/>
          <w:b/>
          <w:i/>
          <w:color w:val="000000" w:themeColor="text1"/>
        </w:rPr>
        <w:t>-сети)</w:t>
      </w:r>
    </w:p>
    <w:p w:rsidR="00BF1BAC" w:rsidRDefault="00BF1BAC" w:rsidP="00BF1BAC">
      <w:pPr>
        <w:ind w:firstLine="567"/>
        <w:rPr>
          <w:rFonts w:cs="Arial"/>
          <w:color w:val="000000" w:themeColor="text1"/>
        </w:rPr>
      </w:pPr>
      <w:r w:rsidRPr="00F056DF">
        <w:rPr>
          <w:rFonts w:cs="Arial"/>
          <w:color w:val="000000" w:themeColor="text1"/>
        </w:rPr>
        <w:t>Ряд вендоров для обеспечений большой площади покрытия продвигают беспроводные сети ячеистой топологии с низкой мощностью в качестве альтернативы существующим сотовым сетям. Одним из таких решений является решение американской компании "Itron's OpenWay", разработанное в сотрудничестве с компаниями "Cisco" и "ABB Tropos". В нем используется метод расширения спектра со скачкообразной перестройкой несущей частоты (FHSS) в нелицензируемом в США диапазоне 900 МГц для соединения маршрутизаторов, которые затем обеспечивают локальную связь с терминалами посредством обычного Wi-Fi протокола в диапазонах частот 2,4 ГГц и 5 ГГц. В Европе для подобных решений беспроводных сетей ячеистой топологии исп</w:t>
      </w:r>
      <w:r>
        <w:rPr>
          <w:rFonts w:cs="Arial"/>
          <w:color w:val="000000" w:themeColor="text1"/>
        </w:rPr>
        <w:t>ользуется полоса частот 870-87</w:t>
      </w:r>
      <w:r w:rsidRPr="00F056DF">
        <w:rPr>
          <w:rFonts w:cs="Arial"/>
          <w:color w:val="000000" w:themeColor="text1"/>
        </w:rPr>
        <w:t>6 МГц. Основное преимущество беспроводных сетей ячеистой топологии заключается в том, что они используют решения, реализованные на открытых стандартах с относительно низкой стоимостью, и могут работать в нелицензируемых полосах частот. Недостатком же таких сетей можно считать сложность их развертывания и высокую плотность ее узлов ввиду необходимости соблюдения строгих ограничений по мощности, существующих в Европе для нелицензируемых полос частот. По этой причине такие сети до сих пор развертываются в основном только в США, где диапазон 900 МГц позволяет использовать более высокие уровни мощности (до 1 Вт).</w:t>
      </w:r>
    </w:p>
    <w:p w:rsidR="00BF1BAC" w:rsidRDefault="00BF1BAC" w:rsidP="00BF1BAC">
      <w:pPr>
        <w:ind w:firstLine="567"/>
        <w:rPr>
          <w:rFonts w:cs="Arial"/>
          <w:color w:val="000000" w:themeColor="text1"/>
        </w:rPr>
      </w:pPr>
      <w:r>
        <w:rPr>
          <w:rFonts w:cs="Arial"/>
          <w:color w:val="000000" w:themeColor="text1"/>
        </w:rPr>
        <w:t>Примером такого стандарта</w:t>
      </w:r>
      <w:r w:rsidRPr="00AC0C43">
        <w:rPr>
          <w:rFonts w:cs="Arial"/>
          <w:color w:val="000000" w:themeColor="text1"/>
        </w:rPr>
        <w:t xml:space="preserve"> является стандарт IEEE 802.15g, разработанный для реализации концепции Smart grid. </w:t>
      </w:r>
      <w:r>
        <w:rPr>
          <w:rFonts w:cs="Arial"/>
          <w:color w:val="000000" w:themeColor="text1"/>
        </w:rPr>
        <w:t>За счет построения</w:t>
      </w:r>
      <w:r w:rsidRPr="00AC0C43">
        <w:rPr>
          <w:rFonts w:cs="Arial"/>
          <w:color w:val="000000" w:themeColor="text1"/>
        </w:rPr>
        <w:t xml:space="preserve"> mesh-сети, несмотря на низкую мощность излучаемых сигналов, </w:t>
      </w:r>
      <w:r>
        <w:rPr>
          <w:rFonts w:cs="Arial"/>
          <w:color w:val="000000" w:themeColor="text1"/>
        </w:rPr>
        <w:t xml:space="preserve">возможно </w:t>
      </w:r>
      <w:r w:rsidRPr="00AC0C43">
        <w:rPr>
          <w:rFonts w:cs="Arial"/>
          <w:color w:val="000000" w:themeColor="text1"/>
        </w:rPr>
        <w:t>подключать IoT-устройства, размещенные на довольно большой территории. В стандарте IEEE 802.15g используется 200-кГц канал с OFDM-сигналом и скоростью передачи данных до 300 кбит/c, используется адаптивный выбор частотного канала. Наибольшее распространение стандарт получил в полосах частот 870–876 и 902–925 МГц. Для построения полноценной сети требуется до 3 МГц спектра в диапазоне ниже 1 ГГц (минимально необходимо частотный ресурс составляет 2 МГц). На основе данного стандарта реализован ряд проектов в коммунальной сфере по подключению счетчиков воды, света и газа в Сингапуре, Мельбурне и Бразилии.</w:t>
      </w:r>
    </w:p>
    <w:p w:rsidR="00BF1BAC" w:rsidRPr="00CF3888" w:rsidRDefault="00BF1BAC" w:rsidP="00BF1BAC">
      <w:pPr>
        <w:ind w:firstLine="567"/>
        <w:rPr>
          <w:rStyle w:val="Hyperlink"/>
          <w:rFonts w:cs="Arial"/>
          <w:color w:val="000000" w:themeColor="text1"/>
          <w:u w:val="none"/>
        </w:rPr>
      </w:pPr>
    </w:p>
    <w:p w:rsidR="00BF1BAC" w:rsidRPr="008A5645" w:rsidRDefault="00BF1BAC" w:rsidP="00BF1BAC">
      <w:pPr>
        <w:pStyle w:val="Heading2"/>
        <w:rPr>
          <w:rStyle w:val="Hyperlink"/>
          <w:color w:val="000000" w:themeColor="text1"/>
          <w:u w:val="none"/>
        </w:rPr>
      </w:pPr>
      <w:bookmarkStart w:id="685" w:name="_Toc492882494"/>
      <w:r w:rsidRPr="0013678C">
        <w:rPr>
          <w:rStyle w:val="Hyperlink"/>
          <w:color w:val="000000" w:themeColor="text1"/>
          <w:u w:val="none"/>
        </w:rPr>
        <w:t>3</w:t>
      </w:r>
      <w:r w:rsidRPr="00CF3888">
        <w:rPr>
          <w:rStyle w:val="Hyperlink"/>
          <w:color w:val="000000" w:themeColor="text1"/>
          <w:u w:val="none"/>
        </w:rPr>
        <w:t xml:space="preserve">.2 </w:t>
      </w:r>
      <w:r>
        <w:rPr>
          <w:rStyle w:val="Hyperlink"/>
          <w:color w:val="000000" w:themeColor="text1"/>
          <w:u w:val="none"/>
        </w:rPr>
        <w:t>Анализ беспроводных технологий</w:t>
      </w:r>
      <w:ins w:id="686" w:author="VP03" w:date="2017-09-10T13:10:00Z">
        <w:r w:rsidR="008B4EA6">
          <w:rPr>
            <w:rStyle w:val="Hyperlink"/>
            <w:color w:val="000000" w:themeColor="text1"/>
            <w:u w:val="none"/>
          </w:rPr>
          <w:t xml:space="preserve"> </w:t>
        </w:r>
        <w:r w:rsidR="008B4EA6">
          <w:rPr>
            <w:rStyle w:val="Hyperlink"/>
            <w:color w:val="000000" w:themeColor="text1"/>
            <w:u w:val="none"/>
            <w:lang w:val="en-US"/>
          </w:rPr>
          <w:t>LPWA</w:t>
        </w:r>
      </w:ins>
      <w:r>
        <w:rPr>
          <w:rStyle w:val="Hyperlink"/>
          <w:color w:val="000000" w:themeColor="text1"/>
          <w:u w:val="none"/>
        </w:rPr>
        <w:t xml:space="preserve"> в рамках систем </w:t>
      </w:r>
      <w:r>
        <w:rPr>
          <w:rStyle w:val="Hyperlink"/>
          <w:color w:val="000000" w:themeColor="text1"/>
          <w:u w:val="none"/>
          <w:lang w:val="en-US"/>
        </w:rPr>
        <w:t>IMT</w:t>
      </w:r>
      <w:bookmarkEnd w:id="685"/>
      <w:r>
        <w:rPr>
          <w:rStyle w:val="Hyperlink"/>
          <w:color w:val="000000" w:themeColor="text1"/>
          <w:u w:val="none"/>
        </w:rPr>
        <w:t xml:space="preserve"> </w:t>
      </w:r>
    </w:p>
    <w:p w:rsidR="00BF1BAC" w:rsidRDefault="00BF1BAC" w:rsidP="00BF1BAC">
      <w:pPr>
        <w:ind w:firstLine="567"/>
        <w:rPr>
          <w:ins w:id="687" w:author="VP03" w:date="2017-09-10T14:41:00Z"/>
          <w:rFonts w:cs="Arial"/>
          <w:color w:val="000000" w:themeColor="text1"/>
        </w:rPr>
      </w:pPr>
      <w:r w:rsidRPr="00AC0C43">
        <w:rPr>
          <w:rFonts w:cs="Arial"/>
          <w:color w:val="000000" w:themeColor="text1"/>
        </w:rPr>
        <w:t>Для обеспечения покрытия больших территорий под требования IoT адаптируются современные стандарты подвижной связи, а также разрабатываются новые стандарты. В частности, в 2016 г. 3GPP завершает разработку Release 13, который направлен на реализацию требований IoT и создание глобальной экосистемы. В настоящее время можно выделить три стандарта: EC-GSM, eMTC (также называется LTE-M</w:t>
      </w:r>
      <w:r>
        <w:rPr>
          <w:rFonts w:cs="Arial"/>
          <w:color w:val="000000" w:themeColor="text1"/>
        </w:rPr>
        <w:t xml:space="preserve"> или </w:t>
      </w:r>
      <w:r>
        <w:rPr>
          <w:rFonts w:cs="Arial"/>
          <w:color w:val="000000" w:themeColor="text1"/>
          <w:lang w:val="en-US"/>
        </w:rPr>
        <w:t>LTE</w:t>
      </w:r>
      <w:r w:rsidRPr="00AC0C43">
        <w:rPr>
          <w:rFonts w:cs="Arial"/>
          <w:color w:val="000000" w:themeColor="text1"/>
        </w:rPr>
        <w:t>-</w:t>
      </w:r>
      <w:r>
        <w:rPr>
          <w:rFonts w:cs="Arial"/>
          <w:color w:val="000000" w:themeColor="text1"/>
          <w:lang w:val="en-US"/>
        </w:rPr>
        <w:t>MTC</w:t>
      </w:r>
      <w:r w:rsidRPr="00AC0C43">
        <w:rPr>
          <w:rFonts w:cs="Arial"/>
          <w:color w:val="000000" w:themeColor="text1"/>
        </w:rPr>
        <w:t xml:space="preserve">) и NB-IoT этого класса. Ниже представлено краткое описание стандартов, адаптированных к требованиям </w:t>
      </w:r>
      <w:r w:rsidRPr="00AC0C43">
        <w:rPr>
          <w:rFonts w:cs="Arial"/>
          <w:color w:val="000000" w:themeColor="text1"/>
          <w:lang w:val="en-US"/>
        </w:rPr>
        <w:t>IoT</w:t>
      </w:r>
      <w:r>
        <w:rPr>
          <w:rFonts w:cs="Arial"/>
          <w:color w:val="000000" w:themeColor="text1"/>
        </w:rPr>
        <w:t>, а также дано их сравнение в таблице 3.1</w:t>
      </w:r>
      <w:r w:rsidRPr="00AC0C43">
        <w:rPr>
          <w:rFonts w:cs="Arial"/>
          <w:color w:val="000000" w:themeColor="text1"/>
        </w:rPr>
        <w:t>.</w:t>
      </w:r>
      <w:ins w:id="688" w:author="VP03" w:date="2017-09-10T14:40:00Z">
        <w:r w:rsidR="002D1A3F">
          <w:rPr>
            <w:rFonts w:cs="Arial"/>
            <w:color w:val="000000" w:themeColor="text1"/>
          </w:rPr>
          <w:t xml:space="preserve"> Ниже дано более детальное описание данных технологий.</w:t>
        </w:r>
      </w:ins>
    </w:p>
    <w:p w:rsidR="002D1A3F" w:rsidRDefault="002D1A3F" w:rsidP="00BF1BAC">
      <w:pPr>
        <w:ind w:firstLine="567"/>
        <w:rPr>
          <w:ins w:id="689" w:author="VP03" w:date="2017-09-10T14:41:00Z"/>
          <w:rFonts w:cs="Arial"/>
          <w:color w:val="000000" w:themeColor="text1"/>
        </w:rPr>
      </w:pPr>
    </w:p>
    <w:p w:rsidR="002D1A3F" w:rsidRDefault="002D1A3F" w:rsidP="00BF1BAC">
      <w:pPr>
        <w:ind w:firstLine="567"/>
        <w:rPr>
          <w:ins w:id="690" w:author="VP03" w:date="2017-09-10T14:41:00Z"/>
          <w:rFonts w:cs="Arial"/>
          <w:color w:val="000000" w:themeColor="text1"/>
        </w:rPr>
      </w:pPr>
    </w:p>
    <w:p w:rsidR="002D1A3F" w:rsidRDefault="002D1A3F">
      <w:pPr>
        <w:spacing w:after="160" w:line="259" w:lineRule="auto"/>
        <w:jc w:val="left"/>
        <w:rPr>
          <w:ins w:id="691" w:author="VP03" w:date="2017-09-10T14:41:00Z"/>
          <w:rFonts w:cs="Arial"/>
          <w:color w:val="000000" w:themeColor="text1"/>
        </w:rPr>
      </w:pPr>
      <w:ins w:id="692" w:author="VP03" w:date="2017-09-10T14:41:00Z">
        <w:r>
          <w:rPr>
            <w:rFonts w:cs="Arial"/>
            <w:color w:val="000000" w:themeColor="text1"/>
          </w:rPr>
          <w:br w:type="page"/>
        </w:r>
      </w:ins>
    </w:p>
    <w:p w:rsidR="002D1A3F" w:rsidRPr="00AC0C43" w:rsidRDefault="002D1A3F" w:rsidP="002D1A3F">
      <w:pPr>
        <w:rPr>
          <w:moveTo w:id="693" w:author="VP03" w:date="2017-09-10T14:40:00Z"/>
          <w:rFonts w:cs="Arial"/>
          <w:color w:val="000000" w:themeColor="text1"/>
        </w:rPr>
      </w:pPr>
      <w:moveToRangeStart w:id="694" w:author="VP03" w:date="2017-09-10T14:40:00Z" w:name="move492817776"/>
      <w:moveTo w:id="695" w:author="VP03" w:date="2017-09-10T14:40:00Z">
        <w:r w:rsidRPr="00AC0C43">
          <w:rPr>
            <w:rFonts w:cs="Arial"/>
            <w:color w:val="000000" w:themeColor="text1"/>
          </w:rPr>
          <w:lastRenderedPageBreak/>
          <w:t>Таблица 3</w:t>
        </w:r>
        <w:r>
          <w:rPr>
            <w:rFonts w:cs="Arial"/>
            <w:color w:val="000000" w:themeColor="text1"/>
          </w:rPr>
          <w:t>.</w:t>
        </w:r>
        <w:r w:rsidRPr="00AC0C43">
          <w:rPr>
            <w:rFonts w:cs="Arial"/>
            <w:color w:val="000000" w:themeColor="text1"/>
          </w:rPr>
          <w:t>1</w:t>
        </w:r>
        <w:r>
          <w:rPr>
            <w:rFonts w:cs="Arial"/>
            <w:color w:val="000000" w:themeColor="text1"/>
          </w:rPr>
          <w:t xml:space="preserve"> </w:t>
        </w:r>
        <w:r w:rsidRPr="00AC0C43">
          <w:rPr>
            <w:rFonts w:cs="Arial"/>
            <w:color w:val="000000" w:themeColor="text1"/>
          </w:rPr>
          <w:t xml:space="preserve">- Основные характеристики стандартов </w:t>
        </w:r>
        <w:r w:rsidRPr="00AC0C43">
          <w:rPr>
            <w:rFonts w:cs="Arial"/>
            <w:color w:val="000000" w:themeColor="text1"/>
            <w:lang w:val="en-US"/>
          </w:rPr>
          <w:t>IoT</w:t>
        </w:r>
        <w:r w:rsidRPr="00AC0C43">
          <w:rPr>
            <w:rFonts w:cs="Arial"/>
            <w:color w:val="000000" w:themeColor="text1"/>
          </w:rPr>
          <w:t>, входящих в спецификацию 3</w:t>
        </w:r>
        <w:r w:rsidRPr="00AC0C43">
          <w:rPr>
            <w:rFonts w:cs="Arial"/>
            <w:color w:val="000000" w:themeColor="text1"/>
            <w:lang w:val="en-US"/>
          </w:rPr>
          <w:t>GPP</w:t>
        </w:r>
        <w:r w:rsidRPr="00AC0C43">
          <w:rPr>
            <w:rFonts w:cs="Arial"/>
            <w:color w:val="000000" w:themeColor="text1"/>
          </w:rPr>
          <w:t xml:space="preserve"> Rel</w:t>
        </w:r>
        <w:r>
          <w:rPr>
            <w:rFonts w:cs="Arial"/>
            <w:color w:val="000000" w:themeColor="text1"/>
          </w:rPr>
          <w:t>.</w:t>
        </w:r>
        <w:r w:rsidRPr="00AC0C43">
          <w:rPr>
            <w:rFonts w:cs="Arial"/>
            <w:color w:val="000000" w:themeColor="text1"/>
          </w:rPr>
          <w:t>13</w:t>
        </w:r>
      </w:moveTo>
    </w:p>
    <w:tbl>
      <w:tblPr>
        <w:tblW w:w="10066" w:type="dxa"/>
        <w:jc w:val="center"/>
        <w:tblLayout w:type="fixed"/>
        <w:tblCellMar>
          <w:top w:w="55" w:type="dxa"/>
          <w:left w:w="55" w:type="dxa"/>
          <w:bottom w:w="55" w:type="dxa"/>
          <w:right w:w="55" w:type="dxa"/>
        </w:tblCellMar>
        <w:tblLook w:val="04A0" w:firstRow="1" w:lastRow="0" w:firstColumn="1" w:lastColumn="0" w:noHBand="0" w:noVBand="1"/>
      </w:tblPr>
      <w:tblGrid>
        <w:gridCol w:w="2126"/>
        <w:gridCol w:w="2266"/>
        <w:gridCol w:w="2126"/>
        <w:gridCol w:w="3542"/>
        <w:gridCol w:w="6"/>
      </w:tblGrid>
      <w:tr w:rsidR="002D1A3F" w:rsidRPr="00AC0C43" w:rsidTr="00563C86">
        <w:trPr>
          <w:gridAfter w:val="1"/>
          <w:wAfter w:w="6" w:type="dxa"/>
          <w:jc w:val="center"/>
        </w:trPr>
        <w:tc>
          <w:tcPr>
            <w:tcW w:w="2126" w:type="dxa"/>
            <w:tcBorders>
              <w:top w:val="single" w:sz="2" w:space="0" w:color="000000"/>
              <w:left w:val="single" w:sz="2" w:space="0" w:color="000000"/>
              <w:bottom w:val="single" w:sz="2" w:space="0" w:color="000000"/>
              <w:right w:val="nil"/>
            </w:tcBorders>
            <w:hideMark/>
          </w:tcPr>
          <w:p w:rsidR="002D1A3F" w:rsidRPr="00AC0C43" w:rsidRDefault="002D1A3F" w:rsidP="00563C86">
            <w:pPr>
              <w:rPr>
                <w:moveTo w:id="696" w:author="VP03" w:date="2017-09-10T14:40:00Z"/>
                <w:rFonts w:cs="Arial"/>
                <w:color w:val="000000" w:themeColor="text1"/>
                <w:lang w:val="en-US"/>
              </w:rPr>
            </w:pPr>
            <w:moveTo w:id="697" w:author="VP03" w:date="2017-09-10T14:40:00Z">
              <w:r w:rsidRPr="00AC0C43">
                <w:rPr>
                  <w:rFonts w:cs="Arial"/>
                  <w:color w:val="000000" w:themeColor="text1"/>
                </w:rPr>
                <w:t>Характеристики</w:t>
              </w:r>
            </w:moveTo>
          </w:p>
        </w:tc>
        <w:tc>
          <w:tcPr>
            <w:tcW w:w="2266" w:type="dxa"/>
            <w:tcBorders>
              <w:top w:val="single" w:sz="2" w:space="0" w:color="000000"/>
              <w:left w:val="single" w:sz="2" w:space="0" w:color="000000"/>
              <w:bottom w:val="single" w:sz="2" w:space="0" w:color="000000"/>
              <w:right w:val="single" w:sz="2" w:space="0" w:color="000000"/>
            </w:tcBorders>
            <w:hideMark/>
          </w:tcPr>
          <w:p w:rsidR="002D1A3F" w:rsidRPr="00AC0C43" w:rsidRDefault="002D1A3F" w:rsidP="00563C86">
            <w:pPr>
              <w:rPr>
                <w:moveTo w:id="698" w:author="VP03" w:date="2017-09-10T14:40:00Z"/>
                <w:rFonts w:cs="Arial"/>
                <w:color w:val="000000" w:themeColor="text1"/>
                <w:lang w:val="en-US"/>
              </w:rPr>
            </w:pPr>
            <w:moveTo w:id="699" w:author="VP03" w:date="2017-09-10T14:40:00Z">
              <w:r w:rsidRPr="00AC0C43">
                <w:rPr>
                  <w:rFonts w:cs="Arial"/>
                  <w:color w:val="000000" w:themeColor="text1"/>
                </w:rPr>
                <w:t>EC-GSM</w:t>
              </w:r>
            </w:moveTo>
          </w:p>
        </w:tc>
        <w:tc>
          <w:tcPr>
            <w:tcW w:w="2126" w:type="dxa"/>
            <w:tcBorders>
              <w:top w:val="single" w:sz="2" w:space="0" w:color="000000"/>
              <w:left w:val="single" w:sz="2" w:space="0" w:color="000000"/>
              <w:bottom w:val="single" w:sz="2" w:space="0" w:color="000000"/>
              <w:right w:val="single" w:sz="2" w:space="0" w:color="000000"/>
            </w:tcBorders>
            <w:hideMark/>
          </w:tcPr>
          <w:p w:rsidR="002D1A3F" w:rsidRPr="00AC0C43" w:rsidRDefault="002D1A3F" w:rsidP="00563C86">
            <w:pPr>
              <w:rPr>
                <w:moveTo w:id="700" w:author="VP03" w:date="2017-09-10T14:40:00Z"/>
                <w:rFonts w:cs="Arial"/>
                <w:color w:val="000000" w:themeColor="text1"/>
                <w:lang w:val="en-US"/>
              </w:rPr>
            </w:pPr>
            <w:moveTo w:id="701" w:author="VP03" w:date="2017-09-10T14:40:00Z">
              <w:r w:rsidRPr="00AC0C43">
                <w:rPr>
                  <w:rFonts w:cs="Arial"/>
                  <w:color w:val="000000" w:themeColor="text1"/>
                  <w:lang w:val="en-US"/>
                </w:rPr>
                <w:t>eMTC</w:t>
              </w:r>
            </w:moveTo>
          </w:p>
        </w:tc>
        <w:tc>
          <w:tcPr>
            <w:tcW w:w="3542" w:type="dxa"/>
            <w:tcBorders>
              <w:top w:val="single" w:sz="2" w:space="0" w:color="000000"/>
              <w:left w:val="single" w:sz="2" w:space="0" w:color="000000"/>
              <w:bottom w:val="single" w:sz="2" w:space="0" w:color="000000"/>
              <w:right w:val="single" w:sz="2" w:space="0" w:color="000000"/>
            </w:tcBorders>
            <w:hideMark/>
          </w:tcPr>
          <w:p w:rsidR="002D1A3F" w:rsidRPr="00AC0C43" w:rsidRDefault="002D1A3F" w:rsidP="00563C86">
            <w:pPr>
              <w:rPr>
                <w:moveTo w:id="702" w:author="VP03" w:date="2017-09-10T14:40:00Z"/>
                <w:rFonts w:cs="Arial"/>
                <w:color w:val="000000" w:themeColor="text1"/>
                <w:lang w:val="en-US"/>
              </w:rPr>
            </w:pPr>
            <w:moveTo w:id="703" w:author="VP03" w:date="2017-09-10T14:40:00Z">
              <w:r w:rsidRPr="00AC0C43">
                <w:rPr>
                  <w:rFonts w:cs="Arial"/>
                  <w:color w:val="000000" w:themeColor="text1"/>
                  <w:lang w:val="en-US"/>
                </w:rPr>
                <w:t>NB</w:t>
              </w:r>
              <w:r w:rsidRPr="00AC0C43">
                <w:rPr>
                  <w:rFonts w:cs="Arial"/>
                  <w:color w:val="000000" w:themeColor="text1"/>
                </w:rPr>
                <w:t>-</w:t>
              </w:r>
              <w:r w:rsidRPr="00AC0C43">
                <w:rPr>
                  <w:rFonts w:cs="Arial"/>
                  <w:color w:val="000000" w:themeColor="text1"/>
                  <w:lang w:val="en-US"/>
                </w:rPr>
                <w:t>IoT</w:t>
              </w:r>
            </w:moveTo>
          </w:p>
        </w:tc>
      </w:tr>
      <w:tr w:rsidR="002D1A3F" w:rsidRPr="00AC0C43" w:rsidTr="00563C86">
        <w:trPr>
          <w:gridAfter w:val="1"/>
          <w:wAfter w:w="6" w:type="dxa"/>
          <w:jc w:val="center"/>
        </w:trPr>
        <w:tc>
          <w:tcPr>
            <w:tcW w:w="2126" w:type="dxa"/>
            <w:tcBorders>
              <w:top w:val="single" w:sz="2" w:space="0" w:color="000000"/>
              <w:left w:val="single" w:sz="2" w:space="0" w:color="000000"/>
              <w:bottom w:val="single" w:sz="2" w:space="0" w:color="000000"/>
              <w:right w:val="nil"/>
            </w:tcBorders>
            <w:hideMark/>
          </w:tcPr>
          <w:p w:rsidR="002D1A3F" w:rsidRPr="00AC0C43" w:rsidRDefault="002D1A3F" w:rsidP="00563C86">
            <w:pPr>
              <w:rPr>
                <w:moveTo w:id="704" w:author="VP03" w:date="2017-09-10T14:40:00Z"/>
                <w:rFonts w:cs="Arial"/>
                <w:color w:val="000000" w:themeColor="text1"/>
                <w:lang w:val="en-US"/>
              </w:rPr>
            </w:pPr>
            <w:moveTo w:id="705" w:author="VP03" w:date="2017-09-10T14:40:00Z">
              <w:r w:rsidRPr="00AC0C43">
                <w:rPr>
                  <w:rFonts w:cs="Arial"/>
                  <w:color w:val="000000" w:themeColor="text1"/>
                  <w:lang w:val="en-US"/>
                </w:rPr>
                <w:t>Диапазон радиочастот</w:t>
              </w:r>
              <w:r w:rsidRPr="00AC0C43">
                <w:rPr>
                  <w:rFonts w:cs="Arial"/>
                  <w:color w:val="000000" w:themeColor="text1"/>
                </w:rPr>
                <w:t>, М</w:t>
              </w:r>
              <w:r w:rsidRPr="00AC0C43">
                <w:rPr>
                  <w:rFonts w:cs="Arial"/>
                  <w:color w:val="000000" w:themeColor="text1"/>
                  <w:lang w:val="en-US"/>
                </w:rPr>
                <w:t>Г</w:t>
              </w:r>
              <w:r w:rsidRPr="00AC0C43">
                <w:rPr>
                  <w:rFonts w:cs="Arial"/>
                  <w:color w:val="000000" w:themeColor="text1"/>
                </w:rPr>
                <w:t>ц</w:t>
              </w:r>
            </w:moveTo>
          </w:p>
        </w:tc>
        <w:tc>
          <w:tcPr>
            <w:tcW w:w="2266" w:type="dxa"/>
            <w:tcBorders>
              <w:top w:val="single" w:sz="2" w:space="0" w:color="000000"/>
              <w:left w:val="single" w:sz="2" w:space="0" w:color="000000"/>
              <w:bottom w:val="single" w:sz="2" w:space="0" w:color="000000"/>
              <w:right w:val="single" w:sz="2" w:space="0" w:color="000000"/>
            </w:tcBorders>
            <w:hideMark/>
          </w:tcPr>
          <w:p w:rsidR="002D1A3F" w:rsidRPr="00AC0C43" w:rsidRDefault="002D1A3F" w:rsidP="00563C86">
            <w:pPr>
              <w:rPr>
                <w:moveTo w:id="706" w:author="VP03" w:date="2017-09-10T14:40:00Z"/>
                <w:rFonts w:cs="Arial"/>
                <w:color w:val="000000" w:themeColor="text1"/>
                <w:lang w:val="en-US"/>
              </w:rPr>
            </w:pPr>
            <w:moveTo w:id="707" w:author="VP03" w:date="2017-09-10T14:40:00Z">
              <w:r w:rsidRPr="00AC0C43">
                <w:rPr>
                  <w:rFonts w:cs="Arial"/>
                  <w:color w:val="000000" w:themeColor="text1"/>
                  <w:lang w:val="en-US"/>
                </w:rPr>
                <w:t>900</w:t>
              </w:r>
              <w:r w:rsidRPr="00AC0C43">
                <w:rPr>
                  <w:rFonts w:cs="Arial"/>
                  <w:color w:val="000000" w:themeColor="text1"/>
                </w:rPr>
                <w:t>,</w:t>
              </w:r>
              <w:r w:rsidRPr="00AC0C43">
                <w:rPr>
                  <w:rFonts w:cs="Arial"/>
                  <w:color w:val="000000" w:themeColor="text1"/>
                  <w:lang w:val="en-US"/>
                </w:rPr>
                <w:t xml:space="preserve"> 1800</w:t>
              </w:r>
            </w:moveTo>
          </w:p>
        </w:tc>
        <w:tc>
          <w:tcPr>
            <w:tcW w:w="2126" w:type="dxa"/>
            <w:tcBorders>
              <w:top w:val="single" w:sz="2" w:space="0" w:color="000000"/>
              <w:left w:val="single" w:sz="2" w:space="0" w:color="000000"/>
              <w:bottom w:val="single" w:sz="2" w:space="0" w:color="000000"/>
              <w:right w:val="single" w:sz="2" w:space="0" w:color="000000"/>
            </w:tcBorders>
            <w:hideMark/>
          </w:tcPr>
          <w:p w:rsidR="002D1A3F" w:rsidRPr="00AC0C43" w:rsidRDefault="002D1A3F" w:rsidP="00563C86">
            <w:pPr>
              <w:rPr>
                <w:moveTo w:id="708" w:author="VP03" w:date="2017-09-10T14:40:00Z"/>
                <w:rFonts w:cs="Arial"/>
                <w:color w:val="000000" w:themeColor="text1"/>
                <w:lang w:val="en-US"/>
              </w:rPr>
            </w:pPr>
            <w:moveTo w:id="709" w:author="VP03" w:date="2017-09-10T14:40:00Z">
              <w:r w:rsidRPr="00AC0C43">
                <w:rPr>
                  <w:rFonts w:cs="Arial"/>
                  <w:color w:val="000000" w:themeColor="text1"/>
                </w:rPr>
                <w:t>7</w:t>
              </w:r>
              <w:r w:rsidRPr="00AC0C43">
                <w:rPr>
                  <w:rFonts w:cs="Arial"/>
                  <w:color w:val="000000" w:themeColor="text1"/>
                  <w:lang w:val="en-US"/>
                </w:rPr>
                <w:t xml:space="preserve">00, </w:t>
              </w:r>
              <w:r w:rsidRPr="00AC0C43">
                <w:rPr>
                  <w:rFonts w:cs="Arial"/>
                  <w:color w:val="000000" w:themeColor="text1"/>
                </w:rPr>
                <w:t>800, 900</w:t>
              </w:r>
            </w:moveTo>
          </w:p>
        </w:tc>
        <w:tc>
          <w:tcPr>
            <w:tcW w:w="3542" w:type="dxa"/>
            <w:tcBorders>
              <w:top w:val="single" w:sz="2" w:space="0" w:color="000000"/>
              <w:left w:val="single" w:sz="2" w:space="0" w:color="000000"/>
              <w:bottom w:val="single" w:sz="2" w:space="0" w:color="000000"/>
              <w:right w:val="single" w:sz="2" w:space="0" w:color="000000"/>
            </w:tcBorders>
            <w:hideMark/>
          </w:tcPr>
          <w:p w:rsidR="002D1A3F" w:rsidRPr="00AC0C43" w:rsidRDefault="002D1A3F" w:rsidP="00563C86">
            <w:pPr>
              <w:rPr>
                <w:moveTo w:id="710" w:author="VP03" w:date="2017-09-10T14:40:00Z"/>
                <w:rFonts w:cs="Arial"/>
                <w:color w:val="000000" w:themeColor="text1"/>
                <w:lang w:val="en-US"/>
              </w:rPr>
            </w:pPr>
            <w:moveTo w:id="711" w:author="VP03" w:date="2017-09-10T14:40:00Z">
              <w:r w:rsidRPr="00AC0C43">
                <w:rPr>
                  <w:rFonts w:cs="Arial"/>
                  <w:color w:val="000000" w:themeColor="text1"/>
                </w:rPr>
                <w:t>450, 7</w:t>
              </w:r>
              <w:r w:rsidRPr="00AC0C43">
                <w:rPr>
                  <w:rFonts w:cs="Arial"/>
                  <w:color w:val="000000" w:themeColor="text1"/>
                  <w:lang w:val="en-US"/>
                </w:rPr>
                <w:t xml:space="preserve">00, </w:t>
              </w:r>
              <w:r w:rsidRPr="00AC0C43">
                <w:rPr>
                  <w:rFonts w:cs="Arial"/>
                  <w:color w:val="000000" w:themeColor="text1"/>
                </w:rPr>
                <w:t>800, 900</w:t>
              </w:r>
            </w:moveTo>
          </w:p>
        </w:tc>
      </w:tr>
      <w:tr w:rsidR="002D1A3F" w:rsidRPr="00AC0C43" w:rsidTr="00563C86">
        <w:trPr>
          <w:gridAfter w:val="1"/>
          <w:wAfter w:w="6" w:type="dxa"/>
          <w:jc w:val="center"/>
        </w:trPr>
        <w:tc>
          <w:tcPr>
            <w:tcW w:w="2126" w:type="dxa"/>
            <w:tcBorders>
              <w:top w:val="nil"/>
              <w:left w:val="single" w:sz="2" w:space="0" w:color="000000"/>
              <w:bottom w:val="single" w:sz="2" w:space="0" w:color="000000"/>
              <w:right w:val="nil"/>
            </w:tcBorders>
            <w:hideMark/>
          </w:tcPr>
          <w:p w:rsidR="002D1A3F" w:rsidRPr="00AC0C43" w:rsidRDefault="002D1A3F" w:rsidP="00563C86">
            <w:pPr>
              <w:rPr>
                <w:moveTo w:id="712" w:author="VP03" w:date="2017-09-10T14:40:00Z"/>
                <w:rFonts w:cs="Arial"/>
                <w:color w:val="000000" w:themeColor="text1"/>
                <w:lang w:val="en-US"/>
              </w:rPr>
            </w:pPr>
            <w:moveTo w:id="713" w:author="VP03" w:date="2017-09-10T14:40:00Z">
              <w:r w:rsidRPr="00AC0C43">
                <w:rPr>
                  <w:rFonts w:cs="Arial"/>
                  <w:color w:val="000000" w:themeColor="text1"/>
                </w:rPr>
                <w:t>Ширина частотного канала</w:t>
              </w:r>
            </w:moveTo>
          </w:p>
        </w:tc>
        <w:tc>
          <w:tcPr>
            <w:tcW w:w="2266"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14" w:author="VP03" w:date="2017-09-10T14:40:00Z"/>
                <w:rFonts w:cs="Arial"/>
                <w:color w:val="000000" w:themeColor="text1"/>
                <w:lang w:val="en-US"/>
              </w:rPr>
            </w:pPr>
            <w:moveTo w:id="715" w:author="VP03" w:date="2017-09-10T14:40:00Z">
              <w:r w:rsidRPr="00AC0C43">
                <w:rPr>
                  <w:rFonts w:cs="Arial"/>
                  <w:color w:val="000000" w:themeColor="text1"/>
                </w:rPr>
                <w:t>200 кГц</w:t>
              </w:r>
            </w:moveTo>
          </w:p>
        </w:tc>
        <w:tc>
          <w:tcPr>
            <w:tcW w:w="2126"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16" w:author="VP03" w:date="2017-09-10T14:40:00Z"/>
                <w:rFonts w:cs="Arial"/>
                <w:color w:val="000000" w:themeColor="text1"/>
              </w:rPr>
            </w:pPr>
            <w:moveTo w:id="717" w:author="VP03" w:date="2017-09-10T14:40:00Z">
              <w:r w:rsidRPr="00AC0C43">
                <w:rPr>
                  <w:rFonts w:cs="Arial"/>
                  <w:color w:val="000000" w:themeColor="text1"/>
                </w:rPr>
                <w:t>1,08 МГц</w:t>
              </w:r>
            </w:moveTo>
          </w:p>
        </w:tc>
        <w:tc>
          <w:tcPr>
            <w:tcW w:w="3542"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18" w:author="VP03" w:date="2017-09-10T14:40:00Z"/>
                <w:rFonts w:cs="Arial"/>
                <w:color w:val="000000" w:themeColor="text1"/>
              </w:rPr>
            </w:pPr>
            <w:moveTo w:id="719" w:author="VP03" w:date="2017-09-10T14:40:00Z">
              <w:r w:rsidRPr="00AC0C43">
                <w:rPr>
                  <w:rFonts w:cs="Arial"/>
                  <w:color w:val="000000" w:themeColor="text1"/>
                </w:rPr>
                <w:t>180 кГц</w:t>
              </w:r>
            </w:moveTo>
          </w:p>
        </w:tc>
      </w:tr>
      <w:tr w:rsidR="002D1A3F" w:rsidRPr="00AC0C43" w:rsidTr="00563C86">
        <w:trPr>
          <w:gridAfter w:val="1"/>
          <w:wAfter w:w="6" w:type="dxa"/>
          <w:jc w:val="center"/>
        </w:trPr>
        <w:tc>
          <w:tcPr>
            <w:tcW w:w="2126" w:type="dxa"/>
            <w:tcBorders>
              <w:top w:val="nil"/>
              <w:left w:val="single" w:sz="2" w:space="0" w:color="000000"/>
              <w:bottom w:val="single" w:sz="2" w:space="0" w:color="000000"/>
              <w:right w:val="nil"/>
            </w:tcBorders>
            <w:hideMark/>
          </w:tcPr>
          <w:p w:rsidR="002D1A3F" w:rsidRPr="00AC0C43" w:rsidRDefault="002D1A3F" w:rsidP="00563C86">
            <w:pPr>
              <w:rPr>
                <w:moveTo w:id="720" w:author="VP03" w:date="2017-09-10T14:40:00Z"/>
                <w:rFonts w:cs="Arial"/>
                <w:color w:val="000000" w:themeColor="text1"/>
              </w:rPr>
            </w:pPr>
            <w:moveTo w:id="721" w:author="VP03" w:date="2017-09-10T14:40:00Z">
              <w:r w:rsidRPr="00AC0C43">
                <w:rPr>
                  <w:rFonts w:cs="Arial"/>
                  <w:color w:val="000000" w:themeColor="text1"/>
                </w:rPr>
                <w:t xml:space="preserve">Число устройств </w:t>
              </w:r>
              <w:r w:rsidRPr="00AC0C43">
                <w:rPr>
                  <w:rFonts w:cs="Arial"/>
                  <w:color w:val="000000" w:themeColor="text1"/>
                  <w:lang w:val="en-US"/>
                </w:rPr>
                <w:t>IoT</w:t>
              </w:r>
              <w:r w:rsidRPr="00AC0C43">
                <w:rPr>
                  <w:rFonts w:cs="Arial"/>
                  <w:color w:val="000000" w:themeColor="text1"/>
                </w:rPr>
                <w:t xml:space="preserve"> на сектор БС, ед., не более</w:t>
              </w:r>
            </w:moveTo>
          </w:p>
        </w:tc>
        <w:tc>
          <w:tcPr>
            <w:tcW w:w="2266"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22" w:author="VP03" w:date="2017-09-10T14:40:00Z"/>
                <w:rFonts w:cs="Arial"/>
                <w:color w:val="000000" w:themeColor="text1"/>
                <w:lang w:val="en-US"/>
              </w:rPr>
            </w:pPr>
            <w:moveTo w:id="723" w:author="VP03" w:date="2017-09-10T14:40:00Z">
              <w:r w:rsidRPr="00AC0C43">
                <w:rPr>
                  <w:rFonts w:cs="Arial"/>
                  <w:color w:val="000000" w:themeColor="text1"/>
                  <w:lang w:val="en-US"/>
                </w:rPr>
                <w:t>50000</w:t>
              </w:r>
            </w:moveTo>
          </w:p>
        </w:tc>
        <w:tc>
          <w:tcPr>
            <w:tcW w:w="2126"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24" w:author="VP03" w:date="2017-09-10T14:40:00Z"/>
                <w:rFonts w:cs="Arial"/>
                <w:color w:val="000000" w:themeColor="text1"/>
                <w:lang w:val="en-US"/>
              </w:rPr>
            </w:pPr>
            <w:moveTo w:id="725" w:author="VP03" w:date="2017-09-10T14:40:00Z">
              <w:r w:rsidRPr="00AC0C43">
                <w:rPr>
                  <w:rFonts w:cs="Arial"/>
                  <w:color w:val="000000" w:themeColor="text1"/>
                </w:rPr>
                <w:t>45</w:t>
              </w:r>
              <w:r w:rsidRPr="00AC0C43">
                <w:rPr>
                  <w:rFonts w:cs="Arial"/>
                  <w:color w:val="000000" w:themeColor="text1"/>
                  <w:lang w:val="en-US"/>
                </w:rPr>
                <w:t>000</w:t>
              </w:r>
            </w:moveTo>
          </w:p>
        </w:tc>
        <w:tc>
          <w:tcPr>
            <w:tcW w:w="3542"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26" w:author="VP03" w:date="2017-09-10T14:40:00Z"/>
                <w:rFonts w:cs="Arial"/>
                <w:color w:val="000000" w:themeColor="text1"/>
                <w:lang w:val="en-US"/>
              </w:rPr>
            </w:pPr>
            <w:moveTo w:id="727" w:author="VP03" w:date="2017-09-10T14:40:00Z">
              <w:r w:rsidRPr="00AC0C43">
                <w:rPr>
                  <w:rFonts w:cs="Arial"/>
                  <w:color w:val="000000" w:themeColor="text1"/>
                </w:rPr>
                <w:t>50</w:t>
              </w:r>
              <w:r w:rsidRPr="00AC0C43">
                <w:rPr>
                  <w:rFonts w:cs="Arial"/>
                  <w:color w:val="000000" w:themeColor="text1"/>
                  <w:lang w:val="en-US"/>
                </w:rPr>
                <w:t>000</w:t>
              </w:r>
            </w:moveTo>
          </w:p>
        </w:tc>
      </w:tr>
      <w:tr w:rsidR="002D1A3F" w:rsidRPr="00AC0C43" w:rsidTr="00563C86">
        <w:trPr>
          <w:gridAfter w:val="1"/>
          <w:wAfter w:w="6" w:type="dxa"/>
          <w:jc w:val="center"/>
        </w:trPr>
        <w:tc>
          <w:tcPr>
            <w:tcW w:w="2126" w:type="dxa"/>
            <w:tcBorders>
              <w:top w:val="nil"/>
              <w:left w:val="single" w:sz="2" w:space="0" w:color="000000"/>
              <w:bottom w:val="single" w:sz="2" w:space="0" w:color="000000"/>
              <w:right w:val="nil"/>
            </w:tcBorders>
            <w:hideMark/>
          </w:tcPr>
          <w:p w:rsidR="002D1A3F" w:rsidRPr="00AC0C43" w:rsidRDefault="002D1A3F" w:rsidP="00563C86">
            <w:pPr>
              <w:rPr>
                <w:moveTo w:id="728" w:author="VP03" w:date="2017-09-10T14:40:00Z"/>
                <w:rFonts w:cs="Arial"/>
                <w:color w:val="000000" w:themeColor="text1"/>
                <w:lang w:val="en-US"/>
              </w:rPr>
            </w:pPr>
            <w:moveTo w:id="729" w:author="VP03" w:date="2017-09-10T14:40:00Z">
              <w:r w:rsidRPr="00AC0C43">
                <w:rPr>
                  <w:rFonts w:cs="Arial"/>
                  <w:color w:val="000000" w:themeColor="text1"/>
                  <w:lang w:val="en-US"/>
                </w:rPr>
                <w:t>Скорость передачи</w:t>
              </w:r>
            </w:moveTo>
          </w:p>
        </w:tc>
        <w:tc>
          <w:tcPr>
            <w:tcW w:w="2266"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30" w:author="VP03" w:date="2017-09-10T14:40:00Z"/>
                <w:rFonts w:cs="Arial"/>
                <w:color w:val="000000" w:themeColor="text1"/>
              </w:rPr>
            </w:pPr>
            <w:moveTo w:id="731" w:author="VP03" w:date="2017-09-10T14:40:00Z">
              <w:r w:rsidRPr="00AC0C43">
                <w:rPr>
                  <w:rFonts w:cs="Arial"/>
                  <w:color w:val="000000" w:themeColor="text1"/>
                </w:rPr>
                <w:t>70 или 240 кбит/с (</w:t>
              </w:r>
              <w:r w:rsidRPr="00AC0C43">
                <w:rPr>
                  <w:rFonts w:cs="Arial"/>
                  <w:color w:val="000000" w:themeColor="text1"/>
                  <w:lang w:val="en-US"/>
                </w:rPr>
                <w:t>GMSK</w:t>
              </w:r>
              <w:r w:rsidRPr="00AC0C43">
                <w:rPr>
                  <w:rFonts w:cs="Arial"/>
                  <w:color w:val="000000" w:themeColor="text1"/>
                </w:rPr>
                <w:t xml:space="preserve"> или 8</w:t>
              </w:r>
              <w:r w:rsidRPr="00AC0C43">
                <w:rPr>
                  <w:rFonts w:cs="Arial"/>
                  <w:color w:val="000000" w:themeColor="text1"/>
                  <w:lang w:val="en-US"/>
                </w:rPr>
                <w:t>PSK</w:t>
              </w:r>
              <w:r w:rsidRPr="00AC0C43">
                <w:rPr>
                  <w:rFonts w:cs="Arial"/>
                  <w:color w:val="000000" w:themeColor="text1"/>
                </w:rPr>
                <w:t>)</w:t>
              </w:r>
            </w:moveTo>
          </w:p>
        </w:tc>
        <w:tc>
          <w:tcPr>
            <w:tcW w:w="2126"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32" w:author="VP03" w:date="2017-09-10T14:40:00Z"/>
                <w:rFonts w:cs="Arial"/>
                <w:color w:val="000000" w:themeColor="text1"/>
                <w:lang w:val="en-US"/>
              </w:rPr>
            </w:pPr>
            <w:moveTo w:id="733" w:author="VP03" w:date="2017-09-10T14:40:00Z">
              <w:r w:rsidRPr="00AC0C43">
                <w:rPr>
                  <w:rFonts w:cs="Arial"/>
                  <w:color w:val="000000" w:themeColor="text1"/>
                </w:rPr>
                <w:t>1</w:t>
              </w:r>
              <w:r w:rsidRPr="00AC0C43">
                <w:rPr>
                  <w:rFonts w:cs="Arial"/>
                  <w:color w:val="000000" w:themeColor="text1"/>
                  <w:lang w:val="en-US"/>
                </w:rPr>
                <w:t xml:space="preserve"> </w:t>
              </w:r>
              <w:r w:rsidRPr="00AC0C43">
                <w:rPr>
                  <w:rFonts w:cs="Arial"/>
                  <w:color w:val="000000" w:themeColor="text1"/>
                </w:rPr>
                <w:t>М</w:t>
              </w:r>
              <w:r w:rsidRPr="00AC0C43">
                <w:rPr>
                  <w:rFonts w:cs="Arial"/>
                  <w:color w:val="000000" w:themeColor="text1"/>
                  <w:lang w:val="en-US"/>
                </w:rPr>
                <w:t xml:space="preserve">бит/с </w:t>
              </w:r>
              <w:r w:rsidRPr="00AC0C43">
                <w:rPr>
                  <w:rFonts w:cs="Arial"/>
                  <w:color w:val="000000" w:themeColor="text1"/>
                </w:rPr>
                <w:t>(</w:t>
              </w:r>
              <w:r w:rsidRPr="00AC0C43">
                <w:rPr>
                  <w:rFonts w:cs="Arial"/>
                  <w:color w:val="000000" w:themeColor="text1"/>
                  <w:lang w:val="en-US"/>
                </w:rPr>
                <w:t>16 QAM</w:t>
              </w:r>
              <w:r w:rsidRPr="00AC0C43">
                <w:rPr>
                  <w:rFonts w:cs="Arial"/>
                  <w:color w:val="000000" w:themeColor="text1"/>
                </w:rPr>
                <w:t>)</w:t>
              </w:r>
            </w:moveTo>
          </w:p>
        </w:tc>
        <w:tc>
          <w:tcPr>
            <w:tcW w:w="3542"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34" w:author="VP03" w:date="2017-09-10T14:40:00Z"/>
                <w:rFonts w:cs="Arial"/>
                <w:color w:val="000000" w:themeColor="text1"/>
              </w:rPr>
            </w:pPr>
            <w:moveTo w:id="735" w:author="VP03" w:date="2017-09-10T14:40:00Z">
              <w:r w:rsidRPr="00AC0C43">
                <w:rPr>
                  <w:rFonts w:cs="Arial"/>
                  <w:color w:val="000000" w:themeColor="text1"/>
                </w:rPr>
                <w:t>240 кбит/с (линия вниз); 240 кбит/с или 20 кбит/с (линия вверх)</w:t>
              </w:r>
            </w:moveTo>
          </w:p>
        </w:tc>
      </w:tr>
      <w:tr w:rsidR="002D1A3F" w:rsidRPr="00AC0C43" w:rsidTr="00563C86">
        <w:trPr>
          <w:gridAfter w:val="1"/>
          <w:wAfter w:w="6" w:type="dxa"/>
          <w:jc w:val="center"/>
        </w:trPr>
        <w:tc>
          <w:tcPr>
            <w:tcW w:w="2126" w:type="dxa"/>
            <w:tcBorders>
              <w:top w:val="nil"/>
              <w:left w:val="single" w:sz="2" w:space="0" w:color="000000"/>
              <w:bottom w:val="single" w:sz="2" w:space="0" w:color="000000"/>
              <w:right w:val="nil"/>
            </w:tcBorders>
            <w:hideMark/>
          </w:tcPr>
          <w:p w:rsidR="002D1A3F" w:rsidRPr="00AC0C43" w:rsidRDefault="002D1A3F" w:rsidP="00563C86">
            <w:pPr>
              <w:rPr>
                <w:moveTo w:id="736" w:author="VP03" w:date="2017-09-10T14:40:00Z"/>
                <w:rFonts w:cs="Arial"/>
                <w:color w:val="000000" w:themeColor="text1"/>
                <w:lang w:val="en-US"/>
              </w:rPr>
            </w:pPr>
            <w:moveTo w:id="737" w:author="VP03" w:date="2017-09-10T14:40:00Z">
              <w:r w:rsidRPr="00AC0C43">
                <w:rPr>
                  <w:rFonts w:cs="Arial"/>
                  <w:color w:val="000000" w:themeColor="text1"/>
                  <w:lang w:val="en-US"/>
                </w:rPr>
                <w:t xml:space="preserve">Тип </w:t>
              </w:r>
              <w:r w:rsidRPr="00AC0C43">
                <w:rPr>
                  <w:rFonts w:cs="Arial"/>
                  <w:color w:val="000000" w:themeColor="text1"/>
                </w:rPr>
                <w:t>радио</w:t>
              </w:r>
              <w:r w:rsidRPr="00AC0C43">
                <w:rPr>
                  <w:rFonts w:cs="Arial"/>
                  <w:color w:val="000000" w:themeColor="text1"/>
                  <w:lang w:val="en-US"/>
                </w:rPr>
                <w:t>доступа</w:t>
              </w:r>
            </w:moveTo>
          </w:p>
        </w:tc>
        <w:tc>
          <w:tcPr>
            <w:tcW w:w="2266"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38" w:author="VP03" w:date="2017-09-10T14:40:00Z"/>
                <w:rFonts w:cs="Arial"/>
                <w:color w:val="000000" w:themeColor="text1"/>
                <w:lang w:val="en-US"/>
              </w:rPr>
            </w:pPr>
            <w:moveTo w:id="739" w:author="VP03" w:date="2017-09-10T14:40:00Z">
              <w:r w:rsidRPr="00AC0C43">
                <w:rPr>
                  <w:rFonts w:cs="Arial"/>
                  <w:color w:val="000000" w:themeColor="text1"/>
                  <w:lang w:val="en-US"/>
                </w:rPr>
                <w:t>TDMA/FDMA</w:t>
              </w:r>
            </w:moveTo>
          </w:p>
        </w:tc>
        <w:tc>
          <w:tcPr>
            <w:tcW w:w="2126"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40" w:author="VP03" w:date="2017-09-10T14:40:00Z"/>
                <w:rFonts w:cs="Arial"/>
                <w:color w:val="000000" w:themeColor="text1"/>
              </w:rPr>
            </w:pPr>
            <w:moveTo w:id="741" w:author="VP03" w:date="2017-09-10T14:40:00Z">
              <w:r w:rsidRPr="00AC0C43">
                <w:rPr>
                  <w:rFonts w:cs="Arial"/>
                  <w:color w:val="000000" w:themeColor="text1"/>
                  <w:lang w:val="en-US"/>
                </w:rPr>
                <w:t>OFDMA</w:t>
              </w:r>
              <w:r w:rsidRPr="00AC0C43">
                <w:rPr>
                  <w:rFonts w:cs="Arial"/>
                  <w:color w:val="000000" w:themeColor="text1"/>
                </w:rPr>
                <w:t xml:space="preserve"> (линия вниз); </w:t>
              </w:r>
              <w:r w:rsidRPr="00AC0C43">
                <w:rPr>
                  <w:rFonts w:cs="Arial"/>
                  <w:color w:val="000000" w:themeColor="text1"/>
                  <w:lang w:val="en-US"/>
                </w:rPr>
                <w:t>SC</w:t>
              </w:r>
              <w:r w:rsidRPr="00AC0C43">
                <w:rPr>
                  <w:rFonts w:cs="Arial"/>
                  <w:color w:val="000000" w:themeColor="text1"/>
                </w:rPr>
                <w:t>-</w:t>
              </w:r>
              <w:r w:rsidRPr="00AC0C43">
                <w:rPr>
                  <w:rFonts w:cs="Arial"/>
                  <w:color w:val="000000" w:themeColor="text1"/>
                  <w:lang w:val="en-US"/>
                </w:rPr>
                <w:t>FDMA</w:t>
              </w:r>
              <w:r w:rsidRPr="00AC0C43">
                <w:rPr>
                  <w:rFonts w:cs="Arial"/>
                  <w:color w:val="000000" w:themeColor="text1"/>
                </w:rPr>
                <w:t xml:space="preserve"> (линия вверх)</w:t>
              </w:r>
            </w:moveTo>
          </w:p>
        </w:tc>
        <w:tc>
          <w:tcPr>
            <w:tcW w:w="3542" w:type="dxa"/>
            <w:tcBorders>
              <w:top w:val="nil"/>
              <w:left w:val="single" w:sz="2" w:space="0" w:color="000000"/>
              <w:bottom w:val="single" w:sz="2" w:space="0" w:color="000000"/>
              <w:right w:val="single" w:sz="2" w:space="0" w:color="000000"/>
            </w:tcBorders>
            <w:hideMark/>
          </w:tcPr>
          <w:p w:rsidR="002D1A3F" w:rsidRPr="00AC0C43" w:rsidRDefault="002D1A3F" w:rsidP="00563C86">
            <w:pPr>
              <w:rPr>
                <w:moveTo w:id="742" w:author="VP03" w:date="2017-09-10T14:40:00Z"/>
                <w:rFonts w:cs="Arial"/>
                <w:color w:val="000000" w:themeColor="text1"/>
              </w:rPr>
            </w:pPr>
            <w:moveTo w:id="743" w:author="VP03" w:date="2017-09-10T14:40:00Z">
              <w:r w:rsidRPr="00AC0C43">
                <w:rPr>
                  <w:rFonts w:cs="Arial"/>
                  <w:color w:val="000000" w:themeColor="text1"/>
                  <w:lang w:val="en-US"/>
                </w:rPr>
                <w:t>OFDMA</w:t>
              </w:r>
              <w:r w:rsidRPr="00AC0C43">
                <w:rPr>
                  <w:rFonts w:cs="Arial"/>
                  <w:color w:val="000000" w:themeColor="text1"/>
                </w:rPr>
                <w:t xml:space="preserve"> (линия вниз); </w:t>
              </w:r>
              <w:r w:rsidRPr="00AC0C43">
                <w:rPr>
                  <w:rFonts w:cs="Arial"/>
                  <w:color w:val="000000" w:themeColor="text1"/>
                  <w:lang w:val="en-US"/>
                </w:rPr>
                <w:t>SC</w:t>
              </w:r>
              <w:r w:rsidRPr="00AC0C43">
                <w:rPr>
                  <w:rFonts w:cs="Arial"/>
                  <w:color w:val="000000" w:themeColor="text1"/>
                </w:rPr>
                <w:t>-</w:t>
              </w:r>
              <w:r w:rsidRPr="00AC0C43">
                <w:rPr>
                  <w:rFonts w:cs="Arial"/>
                  <w:color w:val="000000" w:themeColor="text1"/>
                  <w:lang w:val="en-US"/>
                </w:rPr>
                <w:t>FDMA</w:t>
              </w:r>
              <w:r w:rsidRPr="00AC0C43">
                <w:rPr>
                  <w:rFonts w:cs="Arial"/>
                  <w:color w:val="000000" w:themeColor="text1"/>
                </w:rPr>
                <w:t xml:space="preserve"> или </w:t>
              </w:r>
              <w:r w:rsidRPr="00AC0C43">
                <w:rPr>
                  <w:rFonts w:cs="Arial"/>
                  <w:color w:val="000000" w:themeColor="text1"/>
                  <w:lang w:val="en-US"/>
                </w:rPr>
                <w:t>FDMA</w:t>
              </w:r>
              <w:r w:rsidRPr="00AC0C43">
                <w:rPr>
                  <w:rFonts w:cs="Arial"/>
                  <w:color w:val="000000" w:themeColor="text1"/>
                </w:rPr>
                <w:t>/</w:t>
              </w:r>
              <w:r w:rsidRPr="00AC0C43">
                <w:rPr>
                  <w:rFonts w:cs="Arial"/>
                  <w:color w:val="000000" w:themeColor="text1"/>
                  <w:lang w:val="en-US"/>
                </w:rPr>
                <w:t>GMSK</w:t>
              </w:r>
              <w:r w:rsidRPr="00AC0C43">
                <w:rPr>
                  <w:rFonts w:cs="Arial"/>
                  <w:color w:val="000000" w:themeColor="text1"/>
                </w:rPr>
                <w:t xml:space="preserve"> (линия вверх)</w:t>
              </w:r>
            </w:moveTo>
          </w:p>
        </w:tc>
      </w:tr>
      <w:tr w:rsidR="002D1A3F" w:rsidRPr="00AC0C43" w:rsidTr="00563C86">
        <w:trPr>
          <w:gridAfter w:val="1"/>
          <w:wAfter w:w="6" w:type="dxa"/>
          <w:jc w:val="center"/>
        </w:trPr>
        <w:tc>
          <w:tcPr>
            <w:tcW w:w="2126" w:type="dxa"/>
            <w:tcBorders>
              <w:top w:val="single" w:sz="2" w:space="0" w:color="000000"/>
              <w:left w:val="single" w:sz="2" w:space="0" w:color="000000"/>
              <w:bottom w:val="single" w:sz="4" w:space="0" w:color="auto"/>
              <w:right w:val="nil"/>
            </w:tcBorders>
            <w:hideMark/>
          </w:tcPr>
          <w:p w:rsidR="002D1A3F" w:rsidRPr="00AC0C43" w:rsidRDefault="002D1A3F" w:rsidP="00563C86">
            <w:pPr>
              <w:rPr>
                <w:moveTo w:id="744" w:author="VP03" w:date="2017-09-10T14:40:00Z"/>
                <w:rFonts w:cs="Arial"/>
                <w:color w:val="000000" w:themeColor="text1"/>
                <w:lang w:val="en-US"/>
              </w:rPr>
            </w:pPr>
            <w:moveTo w:id="745" w:author="VP03" w:date="2017-09-10T14:40:00Z">
              <w:r w:rsidRPr="00AC0C43">
                <w:rPr>
                  <w:rFonts w:cs="Arial"/>
                  <w:color w:val="000000" w:themeColor="text1"/>
                  <w:lang w:val="en-US"/>
                </w:rPr>
                <w:t>Бюджет радиолинии</w:t>
              </w:r>
            </w:moveTo>
          </w:p>
        </w:tc>
        <w:tc>
          <w:tcPr>
            <w:tcW w:w="2266" w:type="dxa"/>
            <w:tcBorders>
              <w:top w:val="single" w:sz="2" w:space="0" w:color="000000"/>
              <w:left w:val="single" w:sz="2" w:space="0" w:color="000000"/>
              <w:bottom w:val="single" w:sz="4" w:space="0" w:color="auto"/>
              <w:right w:val="single" w:sz="2" w:space="0" w:color="000000"/>
            </w:tcBorders>
            <w:hideMark/>
          </w:tcPr>
          <w:p w:rsidR="002D1A3F" w:rsidRPr="00AC0C43" w:rsidRDefault="002D1A3F" w:rsidP="00563C86">
            <w:pPr>
              <w:rPr>
                <w:moveTo w:id="746" w:author="VP03" w:date="2017-09-10T14:40:00Z"/>
                <w:rFonts w:cs="Arial"/>
                <w:color w:val="000000" w:themeColor="text1"/>
              </w:rPr>
            </w:pPr>
            <w:moveTo w:id="747" w:author="VP03" w:date="2017-09-10T14:40:00Z">
              <w:r w:rsidRPr="00AC0C43">
                <w:rPr>
                  <w:rFonts w:cs="Arial"/>
                  <w:color w:val="000000" w:themeColor="text1"/>
                </w:rPr>
                <w:t xml:space="preserve">До 164 дБ или на 24 дБ лучше </w:t>
              </w:r>
              <w:r w:rsidRPr="00AC0C43">
                <w:rPr>
                  <w:rFonts w:cs="Arial"/>
                  <w:color w:val="000000" w:themeColor="text1"/>
                  <w:lang w:val="en-US"/>
                </w:rPr>
                <w:t>GSM</w:t>
              </w:r>
              <w:r w:rsidRPr="00AC0C43">
                <w:rPr>
                  <w:rFonts w:cs="Arial"/>
                  <w:color w:val="000000" w:themeColor="text1"/>
                  <w:vertAlign w:val="superscript"/>
                </w:rPr>
                <w:t>*</w:t>
              </w:r>
            </w:moveTo>
          </w:p>
        </w:tc>
        <w:tc>
          <w:tcPr>
            <w:tcW w:w="2126" w:type="dxa"/>
            <w:tcBorders>
              <w:top w:val="single" w:sz="2" w:space="0" w:color="000000"/>
              <w:left w:val="single" w:sz="2" w:space="0" w:color="000000"/>
              <w:bottom w:val="single" w:sz="4" w:space="0" w:color="auto"/>
              <w:right w:val="single" w:sz="2" w:space="0" w:color="000000"/>
            </w:tcBorders>
            <w:hideMark/>
          </w:tcPr>
          <w:p w:rsidR="002D1A3F" w:rsidRPr="00AC0C43" w:rsidRDefault="002D1A3F" w:rsidP="00563C86">
            <w:pPr>
              <w:rPr>
                <w:moveTo w:id="748" w:author="VP03" w:date="2017-09-10T14:40:00Z"/>
                <w:rFonts w:cs="Arial"/>
                <w:color w:val="000000" w:themeColor="text1"/>
              </w:rPr>
            </w:pPr>
            <w:moveTo w:id="749" w:author="VP03" w:date="2017-09-10T14:40:00Z">
              <w:r w:rsidRPr="00AC0C43">
                <w:rPr>
                  <w:rFonts w:cs="Arial"/>
                  <w:color w:val="000000" w:themeColor="text1"/>
                </w:rPr>
                <w:t xml:space="preserve">До 155 дБ или на 15 дБ лучше </w:t>
              </w:r>
              <w:r w:rsidRPr="00AC0C43">
                <w:rPr>
                  <w:rFonts w:cs="Arial"/>
                  <w:color w:val="000000" w:themeColor="text1"/>
                  <w:lang w:val="en-US"/>
                </w:rPr>
                <w:t>GSM</w:t>
              </w:r>
              <w:r w:rsidRPr="00AC0C43">
                <w:rPr>
                  <w:rFonts w:cs="Arial"/>
                  <w:color w:val="000000" w:themeColor="text1"/>
                  <w:vertAlign w:val="superscript"/>
                </w:rPr>
                <w:t>*</w:t>
              </w:r>
            </w:moveTo>
          </w:p>
        </w:tc>
        <w:tc>
          <w:tcPr>
            <w:tcW w:w="3542" w:type="dxa"/>
            <w:tcBorders>
              <w:top w:val="single" w:sz="2" w:space="0" w:color="000000"/>
              <w:left w:val="single" w:sz="2" w:space="0" w:color="000000"/>
              <w:bottom w:val="single" w:sz="4" w:space="0" w:color="auto"/>
              <w:right w:val="single" w:sz="2" w:space="0" w:color="000000"/>
            </w:tcBorders>
            <w:hideMark/>
          </w:tcPr>
          <w:p w:rsidR="002D1A3F" w:rsidRPr="00AC0C43" w:rsidRDefault="002D1A3F" w:rsidP="00563C86">
            <w:pPr>
              <w:rPr>
                <w:moveTo w:id="750" w:author="VP03" w:date="2017-09-10T14:40:00Z"/>
                <w:rFonts w:cs="Arial"/>
                <w:color w:val="000000" w:themeColor="text1"/>
              </w:rPr>
            </w:pPr>
            <w:moveTo w:id="751" w:author="VP03" w:date="2017-09-10T14:40:00Z">
              <w:r w:rsidRPr="00AC0C43">
                <w:rPr>
                  <w:rFonts w:cs="Arial"/>
                  <w:color w:val="000000" w:themeColor="text1"/>
                </w:rPr>
                <w:t xml:space="preserve">До 164 дБ или на 24 дБ лучше </w:t>
              </w:r>
              <w:r w:rsidRPr="00AC0C43">
                <w:rPr>
                  <w:rFonts w:cs="Arial"/>
                  <w:color w:val="000000" w:themeColor="text1"/>
                  <w:lang w:val="en-US"/>
                </w:rPr>
                <w:t>GSM</w:t>
              </w:r>
              <w:r w:rsidRPr="00AC0C43">
                <w:rPr>
                  <w:rFonts w:cs="Arial"/>
                  <w:color w:val="000000" w:themeColor="text1"/>
                  <w:vertAlign w:val="superscript"/>
                </w:rPr>
                <w:t>*</w:t>
              </w:r>
            </w:moveTo>
          </w:p>
        </w:tc>
      </w:tr>
      <w:tr w:rsidR="002D1A3F" w:rsidRPr="00AC0C43" w:rsidTr="00563C86">
        <w:trPr>
          <w:jc w:val="center"/>
        </w:trPr>
        <w:tc>
          <w:tcPr>
            <w:tcW w:w="10066" w:type="dxa"/>
            <w:gridSpan w:val="5"/>
            <w:tcBorders>
              <w:top w:val="single" w:sz="4" w:space="0" w:color="auto"/>
              <w:left w:val="single" w:sz="2" w:space="0" w:color="000000"/>
              <w:bottom w:val="single" w:sz="2" w:space="0" w:color="000000"/>
              <w:right w:val="single" w:sz="2" w:space="0" w:color="000000"/>
            </w:tcBorders>
          </w:tcPr>
          <w:p w:rsidR="002D1A3F" w:rsidRPr="00AC0C43" w:rsidRDefault="002D1A3F" w:rsidP="00563C86">
            <w:pPr>
              <w:rPr>
                <w:moveTo w:id="752" w:author="VP03" w:date="2017-09-10T14:40:00Z"/>
                <w:rFonts w:cs="Arial"/>
                <w:color w:val="000000" w:themeColor="text1"/>
              </w:rPr>
            </w:pPr>
            <w:moveTo w:id="753" w:author="VP03" w:date="2017-09-10T14:40:00Z">
              <w:r w:rsidRPr="00AC0C43">
                <w:rPr>
                  <w:rFonts w:cs="Arial"/>
                  <w:color w:val="000000" w:themeColor="text1"/>
                  <w:vertAlign w:val="superscript"/>
                </w:rPr>
                <w:t>*</w:t>
              </w:r>
              <w:r w:rsidRPr="00AC0C43">
                <w:rPr>
                  <w:rFonts w:cs="Arial"/>
                  <w:color w:val="000000" w:themeColor="text1"/>
                </w:rPr>
                <w:t>3</w:t>
              </w:r>
              <w:r w:rsidRPr="00AC0C43">
                <w:rPr>
                  <w:rFonts w:cs="Arial"/>
                  <w:color w:val="000000" w:themeColor="text1"/>
                  <w:lang w:val="en-US"/>
                </w:rPr>
                <w:t>GPP</w:t>
              </w:r>
              <w:r w:rsidRPr="00AC0C43">
                <w:rPr>
                  <w:rFonts w:cs="Arial"/>
                  <w:color w:val="000000" w:themeColor="text1"/>
                </w:rPr>
                <w:t xml:space="preserve"> </w:t>
              </w:r>
              <w:r w:rsidRPr="00AC0C43">
                <w:rPr>
                  <w:rFonts w:cs="Arial"/>
                  <w:color w:val="000000" w:themeColor="text1"/>
                  <w:lang w:val="en-US"/>
                </w:rPr>
                <w:t>TR</w:t>
              </w:r>
              <w:r w:rsidRPr="00AC0C43">
                <w:rPr>
                  <w:rFonts w:cs="Arial"/>
                  <w:color w:val="000000" w:themeColor="text1"/>
                </w:rPr>
                <w:t>36.888/45.820.</w:t>
              </w:r>
            </w:moveTo>
          </w:p>
        </w:tc>
      </w:tr>
      <w:moveToRangeEnd w:id="694"/>
    </w:tbl>
    <w:p w:rsidR="002D1A3F" w:rsidRPr="00AC0C43" w:rsidRDefault="002D1A3F" w:rsidP="00BF1BAC">
      <w:pPr>
        <w:ind w:firstLine="567"/>
        <w:rPr>
          <w:rFonts w:cs="Arial"/>
          <w:color w:val="000000" w:themeColor="text1"/>
        </w:rPr>
      </w:pPr>
    </w:p>
    <w:p w:rsidR="00BF1BAC" w:rsidRPr="00AC0C43" w:rsidRDefault="00BF1BAC" w:rsidP="00BF1BAC">
      <w:pPr>
        <w:ind w:firstLine="567"/>
        <w:rPr>
          <w:rFonts w:cs="Arial"/>
          <w:b/>
          <w:i/>
          <w:color w:val="000000" w:themeColor="text1"/>
        </w:rPr>
      </w:pPr>
      <w:r w:rsidRPr="00AC0C43">
        <w:rPr>
          <w:rFonts w:cs="Arial"/>
          <w:b/>
          <w:i/>
          <w:color w:val="000000" w:themeColor="text1"/>
        </w:rPr>
        <w:t>Стандарт EC-GSM</w:t>
      </w:r>
    </w:p>
    <w:p w:rsidR="00BF1BAC" w:rsidRPr="00AC0C43" w:rsidRDefault="00BF1BAC" w:rsidP="00BF1BAC">
      <w:pPr>
        <w:ind w:firstLine="567"/>
        <w:rPr>
          <w:rFonts w:cs="Arial"/>
          <w:color w:val="000000" w:themeColor="text1"/>
        </w:rPr>
      </w:pPr>
      <w:r w:rsidRPr="00AC0C43">
        <w:rPr>
          <w:rFonts w:cs="Arial"/>
          <w:color w:val="000000" w:themeColor="text1"/>
        </w:rPr>
        <w:t xml:space="preserve">Группа </w:t>
      </w:r>
      <w:r w:rsidRPr="00AC0C43">
        <w:rPr>
          <w:rFonts w:cs="Arial"/>
          <w:color w:val="000000" w:themeColor="text1"/>
          <w:lang w:val="en-US"/>
        </w:rPr>
        <w:t>GERAN</w:t>
      </w:r>
      <w:r w:rsidRPr="00AC0C43">
        <w:rPr>
          <w:rFonts w:cs="Arial"/>
          <w:color w:val="000000" w:themeColor="text1"/>
        </w:rPr>
        <w:t xml:space="preserve"> для адаптации стандарта </w:t>
      </w:r>
      <w:r w:rsidRPr="00AC0C43">
        <w:rPr>
          <w:rFonts w:cs="Arial"/>
          <w:color w:val="000000" w:themeColor="text1"/>
          <w:lang w:val="en-US"/>
        </w:rPr>
        <w:t>GSM</w:t>
      </w:r>
      <w:r w:rsidRPr="00AC0C43">
        <w:rPr>
          <w:rFonts w:cs="Arial"/>
          <w:color w:val="000000" w:themeColor="text1"/>
        </w:rPr>
        <w:t xml:space="preserve"> к требованиям </w:t>
      </w:r>
      <w:r w:rsidRPr="00AC0C43">
        <w:rPr>
          <w:rFonts w:cs="Arial"/>
          <w:color w:val="000000" w:themeColor="text1"/>
          <w:lang w:val="en-US"/>
        </w:rPr>
        <w:t>IoT</w:t>
      </w:r>
      <w:r w:rsidRPr="00AC0C43">
        <w:rPr>
          <w:rFonts w:cs="Arial"/>
          <w:color w:val="000000" w:themeColor="text1"/>
        </w:rPr>
        <w:t xml:space="preserve"> разработала расширенный стандарт </w:t>
      </w:r>
      <w:r w:rsidRPr="00AC0C43">
        <w:rPr>
          <w:rFonts w:cs="Arial"/>
          <w:color w:val="000000" w:themeColor="text1"/>
          <w:lang w:val="en-US"/>
        </w:rPr>
        <w:t>GSM</w:t>
      </w:r>
      <w:r w:rsidRPr="00AC0C43">
        <w:rPr>
          <w:rFonts w:cs="Arial"/>
          <w:color w:val="000000" w:themeColor="text1"/>
        </w:rPr>
        <w:t xml:space="preserve">: </w:t>
      </w:r>
      <w:r w:rsidRPr="00AC0C43">
        <w:rPr>
          <w:rFonts w:cs="Arial"/>
          <w:color w:val="000000" w:themeColor="text1"/>
          <w:lang w:val="en-US"/>
        </w:rPr>
        <w:t>EC</w:t>
      </w:r>
      <w:r w:rsidRPr="00AC0C43">
        <w:rPr>
          <w:rFonts w:cs="Arial"/>
          <w:color w:val="000000" w:themeColor="text1"/>
        </w:rPr>
        <w:t>-</w:t>
      </w:r>
      <w:r w:rsidRPr="00AC0C43">
        <w:rPr>
          <w:rFonts w:cs="Arial"/>
          <w:color w:val="000000" w:themeColor="text1"/>
          <w:lang w:val="en-US"/>
        </w:rPr>
        <w:t>GSM</w:t>
      </w:r>
      <w:r w:rsidRPr="00AC0C43">
        <w:rPr>
          <w:rFonts w:cs="Arial"/>
          <w:color w:val="000000" w:themeColor="text1"/>
        </w:rPr>
        <w:t xml:space="preserve"> (также называется </w:t>
      </w:r>
      <w:r w:rsidRPr="00AC0C43">
        <w:rPr>
          <w:rFonts w:cs="Arial"/>
          <w:color w:val="000000" w:themeColor="text1"/>
          <w:lang w:val="en-US"/>
        </w:rPr>
        <w:t>EC</w:t>
      </w:r>
      <w:r w:rsidRPr="00AC0C43">
        <w:rPr>
          <w:rFonts w:cs="Arial"/>
          <w:color w:val="000000" w:themeColor="text1"/>
        </w:rPr>
        <w:t>-</w:t>
      </w:r>
      <w:r w:rsidRPr="00AC0C43">
        <w:rPr>
          <w:rFonts w:cs="Arial"/>
          <w:color w:val="000000" w:themeColor="text1"/>
          <w:lang w:val="en-US"/>
        </w:rPr>
        <w:t>GPRS</w:t>
      </w:r>
      <w:r w:rsidRPr="00AC0C43">
        <w:rPr>
          <w:rFonts w:cs="Arial"/>
          <w:color w:val="000000" w:themeColor="text1"/>
        </w:rPr>
        <w:t xml:space="preserve"> или </w:t>
      </w:r>
      <w:r w:rsidRPr="00AC0C43">
        <w:rPr>
          <w:rFonts w:cs="Arial"/>
          <w:color w:val="000000" w:themeColor="text1"/>
          <w:lang w:val="en-US"/>
        </w:rPr>
        <w:t>EC</w:t>
      </w:r>
      <w:r w:rsidRPr="00AC0C43">
        <w:rPr>
          <w:rFonts w:cs="Arial"/>
          <w:color w:val="000000" w:themeColor="text1"/>
        </w:rPr>
        <w:t>-</w:t>
      </w:r>
      <w:r w:rsidRPr="00AC0C43">
        <w:rPr>
          <w:rFonts w:cs="Arial"/>
          <w:color w:val="000000" w:themeColor="text1"/>
          <w:lang w:val="en-US"/>
        </w:rPr>
        <w:t>GSM</w:t>
      </w:r>
      <w:r w:rsidRPr="00AC0C43">
        <w:rPr>
          <w:rFonts w:cs="Arial"/>
          <w:color w:val="000000" w:themeColor="text1"/>
        </w:rPr>
        <w:t>-</w:t>
      </w:r>
      <w:r w:rsidRPr="00AC0C43">
        <w:rPr>
          <w:rFonts w:cs="Arial"/>
          <w:color w:val="000000" w:themeColor="text1"/>
          <w:lang w:val="en-US"/>
        </w:rPr>
        <w:t>IoT</w:t>
      </w:r>
      <w:r w:rsidRPr="00AC0C43">
        <w:rPr>
          <w:rFonts w:cs="Arial"/>
          <w:color w:val="000000" w:themeColor="text1"/>
        </w:rPr>
        <w:t xml:space="preserve">). Для его реализации в сети </w:t>
      </w:r>
      <w:r w:rsidRPr="00AC0C43">
        <w:rPr>
          <w:rFonts w:cs="Arial"/>
          <w:color w:val="000000" w:themeColor="text1"/>
          <w:lang w:val="en-US"/>
        </w:rPr>
        <w:t>GSM</w:t>
      </w:r>
      <w:r w:rsidRPr="00AC0C43">
        <w:rPr>
          <w:rFonts w:cs="Arial"/>
          <w:color w:val="000000" w:themeColor="text1"/>
        </w:rPr>
        <w:t xml:space="preserve"> модернизация аппаратного обеспечения не требуется, все необходимые изменения осуществляются на программном уровне. В отличие от стандартной несущей </w:t>
      </w:r>
      <w:r w:rsidRPr="00AC0C43">
        <w:rPr>
          <w:rFonts w:cs="Arial"/>
          <w:color w:val="000000" w:themeColor="text1"/>
          <w:lang w:val="en-US"/>
        </w:rPr>
        <w:t>GSM</w:t>
      </w:r>
      <w:r w:rsidRPr="00AC0C43">
        <w:rPr>
          <w:rFonts w:cs="Arial"/>
          <w:color w:val="000000" w:themeColor="text1"/>
        </w:rPr>
        <w:t>/</w:t>
      </w:r>
      <w:r w:rsidRPr="00AC0C43">
        <w:rPr>
          <w:rFonts w:cs="Arial"/>
          <w:color w:val="000000" w:themeColor="text1"/>
          <w:lang w:val="en-US"/>
        </w:rPr>
        <w:t>GPRS</w:t>
      </w:r>
      <w:r w:rsidRPr="00AC0C43">
        <w:rPr>
          <w:rFonts w:cs="Arial"/>
          <w:color w:val="000000" w:themeColor="text1"/>
        </w:rPr>
        <w:t xml:space="preserve"> новый стандарт позволяет увеличить бюджет линии, число подключаемых устройств на сектор базовой станции (БС), а также снизить стоимость абонентского устройства (табл. </w:t>
      </w:r>
      <w:r>
        <w:rPr>
          <w:rFonts w:cs="Arial"/>
          <w:color w:val="000000" w:themeColor="text1"/>
        </w:rPr>
        <w:t>3.1</w:t>
      </w:r>
      <w:r w:rsidRPr="00AC0C43">
        <w:rPr>
          <w:rFonts w:cs="Arial"/>
          <w:color w:val="000000" w:themeColor="text1"/>
        </w:rPr>
        <w:t xml:space="preserve">). </w:t>
      </w:r>
    </w:p>
    <w:p w:rsidR="00BF1BAC" w:rsidRPr="00AC0C43" w:rsidRDefault="00BF1BAC" w:rsidP="00BF1BAC">
      <w:pPr>
        <w:ind w:firstLine="567"/>
        <w:rPr>
          <w:rFonts w:cs="Arial"/>
          <w:color w:val="000000" w:themeColor="text1"/>
        </w:rPr>
      </w:pPr>
      <w:r w:rsidRPr="00AC0C43">
        <w:rPr>
          <w:rFonts w:cs="Arial"/>
          <w:color w:val="000000" w:themeColor="text1"/>
        </w:rPr>
        <w:t xml:space="preserve">Адаптация к требованиям </w:t>
      </w:r>
      <w:r w:rsidRPr="00AC0C43">
        <w:rPr>
          <w:rFonts w:cs="Arial"/>
          <w:color w:val="000000" w:themeColor="text1"/>
          <w:lang w:val="en-US"/>
        </w:rPr>
        <w:t>IoT</w:t>
      </w:r>
      <w:r w:rsidRPr="00AC0C43">
        <w:rPr>
          <w:rFonts w:cs="Arial"/>
          <w:color w:val="000000" w:themeColor="text1"/>
        </w:rPr>
        <w:t xml:space="preserve"> в части снижения потребления энергии обеспечивается за счет увеличения периодичности передачи обязательных сигнальных сообщений, сокращения интервалов времени приема и передачи информации, введения периодов «молчания» абонентского устройства с длительностью до 52-х минут.</w:t>
      </w:r>
    </w:p>
    <w:p w:rsidR="00BF1BAC" w:rsidRPr="00AC0C43" w:rsidDel="002D1A3F" w:rsidRDefault="00BF1BAC" w:rsidP="00BF1BAC">
      <w:pPr>
        <w:ind w:firstLine="567"/>
        <w:rPr>
          <w:del w:id="754" w:author="VP03" w:date="2017-09-10T14:41:00Z"/>
          <w:rFonts w:cs="Arial"/>
          <w:color w:val="000000" w:themeColor="text1"/>
        </w:rPr>
      </w:pPr>
      <w:r w:rsidRPr="00AC0C43">
        <w:rPr>
          <w:rFonts w:cs="Arial"/>
          <w:color w:val="000000" w:themeColor="text1"/>
        </w:rPr>
        <w:t xml:space="preserve">Для улучшения бюджета линии на 20 дБ используется многократное повторение передаваемой информации. Кроме того, в стандарте отказались от поддержки совместимости с </w:t>
      </w:r>
      <w:r w:rsidRPr="00AC0C43">
        <w:rPr>
          <w:rFonts w:cs="Arial"/>
          <w:color w:val="000000" w:themeColor="text1"/>
          <w:lang w:val="en-US"/>
        </w:rPr>
        <w:t>UMTS</w:t>
      </w:r>
      <w:r w:rsidRPr="00AC0C43">
        <w:rPr>
          <w:rFonts w:cs="Arial"/>
          <w:color w:val="000000" w:themeColor="text1"/>
        </w:rPr>
        <w:t xml:space="preserve"> и </w:t>
      </w:r>
      <w:r w:rsidRPr="00AC0C43">
        <w:rPr>
          <w:rFonts w:cs="Arial"/>
          <w:color w:val="000000" w:themeColor="text1"/>
          <w:lang w:val="en-US"/>
        </w:rPr>
        <w:t>LTE</w:t>
      </w:r>
      <w:r w:rsidRPr="00AC0C43">
        <w:rPr>
          <w:rFonts w:cs="Arial"/>
          <w:color w:val="000000" w:themeColor="text1"/>
        </w:rPr>
        <w:t>, а также усовершенствовали механизмы аутентификации и безопасности соединения абонентских терминалов.</w:t>
      </w:r>
    </w:p>
    <w:p w:rsidR="00BF1BAC" w:rsidRPr="00AC0C43" w:rsidDel="002D1A3F" w:rsidRDefault="00BF1BAC" w:rsidP="00BF1BAC">
      <w:pPr>
        <w:rPr>
          <w:moveFrom w:id="755" w:author="VP03" w:date="2017-09-10T14:40:00Z"/>
          <w:rFonts w:cs="Arial"/>
          <w:color w:val="000000" w:themeColor="text1"/>
        </w:rPr>
      </w:pPr>
      <w:moveFromRangeStart w:id="756" w:author="VP03" w:date="2017-09-10T14:40:00Z" w:name="move492817776"/>
      <w:moveFrom w:id="757" w:author="VP03" w:date="2017-09-10T14:40:00Z">
        <w:r w:rsidRPr="00AC0C43" w:rsidDel="002D1A3F">
          <w:rPr>
            <w:rFonts w:cs="Arial"/>
            <w:color w:val="000000" w:themeColor="text1"/>
          </w:rPr>
          <w:t>Таблица 3</w:t>
        </w:r>
        <w:r w:rsidDel="002D1A3F">
          <w:rPr>
            <w:rFonts w:cs="Arial"/>
            <w:color w:val="000000" w:themeColor="text1"/>
          </w:rPr>
          <w:t>.</w:t>
        </w:r>
        <w:r w:rsidRPr="00AC0C43" w:rsidDel="002D1A3F">
          <w:rPr>
            <w:rFonts w:cs="Arial"/>
            <w:color w:val="000000" w:themeColor="text1"/>
          </w:rPr>
          <w:t>1</w:t>
        </w:r>
        <w:r w:rsidDel="002D1A3F">
          <w:rPr>
            <w:rFonts w:cs="Arial"/>
            <w:color w:val="000000" w:themeColor="text1"/>
          </w:rPr>
          <w:t xml:space="preserve"> </w:t>
        </w:r>
        <w:r w:rsidRPr="00AC0C43" w:rsidDel="002D1A3F">
          <w:rPr>
            <w:rFonts w:cs="Arial"/>
            <w:color w:val="000000" w:themeColor="text1"/>
          </w:rPr>
          <w:t xml:space="preserve">- Основные характеристики стандартов </w:t>
        </w:r>
        <w:r w:rsidRPr="00AC0C43" w:rsidDel="002D1A3F">
          <w:rPr>
            <w:rFonts w:cs="Arial"/>
            <w:color w:val="000000" w:themeColor="text1"/>
            <w:lang w:val="en-US"/>
          </w:rPr>
          <w:t>IoT</w:t>
        </w:r>
        <w:r w:rsidRPr="00AC0C43" w:rsidDel="002D1A3F">
          <w:rPr>
            <w:rFonts w:cs="Arial"/>
            <w:color w:val="000000" w:themeColor="text1"/>
          </w:rPr>
          <w:t>, входящих в спецификацию 3</w:t>
        </w:r>
        <w:r w:rsidRPr="00AC0C43" w:rsidDel="002D1A3F">
          <w:rPr>
            <w:rFonts w:cs="Arial"/>
            <w:color w:val="000000" w:themeColor="text1"/>
            <w:lang w:val="en-US"/>
          </w:rPr>
          <w:t>GPP</w:t>
        </w:r>
        <w:r w:rsidRPr="00AC0C43" w:rsidDel="002D1A3F">
          <w:rPr>
            <w:rFonts w:cs="Arial"/>
            <w:color w:val="000000" w:themeColor="text1"/>
          </w:rPr>
          <w:t xml:space="preserve"> Rel</w:t>
        </w:r>
        <w:r w:rsidDel="002D1A3F">
          <w:rPr>
            <w:rFonts w:cs="Arial"/>
            <w:color w:val="000000" w:themeColor="text1"/>
          </w:rPr>
          <w:t>.</w:t>
        </w:r>
        <w:r w:rsidRPr="00AC0C43" w:rsidDel="002D1A3F">
          <w:rPr>
            <w:rFonts w:cs="Arial"/>
            <w:color w:val="000000" w:themeColor="text1"/>
          </w:rPr>
          <w:t>13</w:t>
        </w:r>
      </w:moveFrom>
    </w:p>
    <w:tbl>
      <w:tblPr>
        <w:tblW w:w="10066" w:type="dxa"/>
        <w:jc w:val="center"/>
        <w:tblLayout w:type="fixed"/>
        <w:tblCellMar>
          <w:top w:w="55" w:type="dxa"/>
          <w:left w:w="55" w:type="dxa"/>
          <w:bottom w:w="55" w:type="dxa"/>
          <w:right w:w="55" w:type="dxa"/>
        </w:tblCellMar>
        <w:tblLook w:val="04A0" w:firstRow="1" w:lastRow="0" w:firstColumn="1" w:lastColumn="0" w:noHBand="0" w:noVBand="1"/>
        <w:tblPrChange w:id="758" w:author="VP03" w:date="2017-09-10T18:41:00Z">
          <w:tblPr>
            <w:tblW w:w="10066" w:type="dxa"/>
            <w:jc w:val="center"/>
            <w:tblLayout w:type="fixed"/>
            <w:tblCellMar>
              <w:top w:w="55" w:type="dxa"/>
              <w:left w:w="55" w:type="dxa"/>
              <w:bottom w:w="55" w:type="dxa"/>
              <w:right w:w="55" w:type="dxa"/>
            </w:tblCellMar>
            <w:tblLook w:val="04A0" w:firstRow="1" w:lastRow="0" w:firstColumn="1" w:lastColumn="0" w:noHBand="0" w:noVBand="1"/>
          </w:tblPr>
        </w:tblPrChange>
      </w:tblPr>
      <w:tblGrid>
        <w:gridCol w:w="2126"/>
        <w:gridCol w:w="2266"/>
        <w:gridCol w:w="2126"/>
        <w:gridCol w:w="3542"/>
        <w:gridCol w:w="6"/>
        <w:tblGridChange w:id="759">
          <w:tblGrid>
            <w:gridCol w:w="2126"/>
            <w:gridCol w:w="2266"/>
            <w:gridCol w:w="2126"/>
            <w:gridCol w:w="3542"/>
            <w:gridCol w:w="6"/>
          </w:tblGrid>
        </w:tblGridChange>
      </w:tblGrid>
      <w:tr w:rsidR="00BF1BAC" w:rsidRPr="00AC0C43" w:rsidDel="00E566FC" w:rsidTr="00E566FC">
        <w:trPr>
          <w:gridAfter w:val="1"/>
          <w:wAfter w:w="6" w:type="dxa"/>
          <w:jc w:val="center"/>
          <w:del w:id="760" w:author="VP03" w:date="2017-09-10T18:41:00Z"/>
          <w:trPrChange w:id="761" w:author="VP03" w:date="2017-09-10T18:41:00Z">
            <w:trPr>
              <w:gridAfter w:val="1"/>
              <w:wAfter w:w="6" w:type="dxa"/>
              <w:jc w:val="center"/>
            </w:trPr>
          </w:trPrChange>
        </w:trPr>
        <w:tc>
          <w:tcPr>
            <w:tcW w:w="2126" w:type="dxa"/>
            <w:tcBorders>
              <w:top w:val="single" w:sz="2" w:space="0" w:color="000000"/>
              <w:left w:val="single" w:sz="2" w:space="0" w:color="000000"/>
              <w:bottom w:val="single" w:sz="2" w:space="0" w:color="000000"/>
              <w:right w:val="nil"/>
            </w:tcBorders>
            <w:tcPrChange w:id="762" w:author="VP03" w:date="2017-09-10T18:41:00Z">
              <w:tcPr>
                <w:tcW w:w="2126" w:type="dxa"/>
                <w:tcBorders>
                  <w:top w:val="single" w:sz="2" w:space="0" w:color="000000"/>
                  <w:left w:val="single" w:sz="2" w:space="0" w:color="000000"/>
                  <w:bottom w:val="single" w:sz="2" w:space="0" w:color="000000"/>
                  <w:right w:val="nil"/>
                </w:tcBorders>
              </w:tcPr>
            </w:tcPrChange>
          </w:tcPr>
          <w:p w:rsidR="00BF1BAC" w:rsidRPr="00E566FC" w:rsidDel="00E566FC" w:rsidRDefault="00BF1BAC" w:rsidP="00D700C8">
            <w:pPr>
              <w:rPr>
                <w:del w:id="763" w:author="VP03" w:date="2017-09-10T18:41:00Z"/>
                <w:moveFrom w:id="764" w:author="VP03" w:date="2017-09-10T14:40:00Z"/>
                <w:rFonts w:cs="Arial"/>
                <w:color w:val="000000" w:themeColor="text1"/>
                <w:rPrChange w:id="765" w:author="VP03" w:date="2017-09-10T18:40:00Z">
                  <w:rPr>
                    <w:del w:id="766" w:author="VP03" w:date="2017-09-10T18:41:00Z"/>
                    <w:moveFrom w:id="767" w:author="VP03" w:date="2017-09-10T14:40:00Z"/>
                    <w:rFonts w:cs="Arial"/>
                    <w:color w:val="000000" w:themeColor="text1"/>
                    <w:lang w:val="en-US"/>
                  </w:rPr>
                </w:rPrChange>
              </w:rPr>
            </w:pPr>
            <w:moveFrom w:id="768" w:author="VP03" w:date="2017-09-10T14:40:00Z">
              <w:del w:id="769" w:author="VP03" w:date="2017-09-10T18:41:00Z">
                <w:r w:rsidRPr="00AC0C43" w:rsidDel="00E566FC">
                  <w:rPr>
                    <w:rFonts w:cs="Arial"/>
                    <w:color w:val="000000" w:themeColor="text1"/>
                  </w:rPr>
                  <w:delText>Характеристики</w:delText>
                </w:r>
              </w:del>
            </w:moveFrom>
          </w:p>
        </w:tc>
        <w:tc>
          <w:tcPr>
            <w:tcW w:w="2266" w:type="dxa"/>
            <w:tcBorders>
              <w:top w:val="single" w:sz="2" w:space="0" w:color="000000"/>
              <w:left w:val="single" w:sz="2" w:space="0" w:color="000000"/>
              <w:bottom w:val="single" w:sz="2" w:space="0" w:color="000000"/>
              <w:right w:val="single" w:sz="2" w:space="0" w:color="000000"/>
            </w:tcBorders>
            <w:tcPrChange w:id="770" w:author="VP03" w:date="2017-09-10T18:41:00Z">
              <w:tcPr>
                <w:tcW w:w="2266" w:type="dxa"/>
                <w:tcBorders>
                  <w:top w:val="single" w:sz="2" w:space="0" w:color="000000"/>
                  <w:left w:val="single" w:sz="2" w:space="0" w:color="000000"/>
                  <w:bottom w:val="single" w:sz="2" w:space="0" w:color="000000"/>
                  <w:right w:val="single" w:sz="2" w:space="0" w:color="000000"/>
                </w:tcBorders>
              </w:tcPr>
            </w:tcPrChange>
          </w:tcPr>
          <w:p w:rsidR="00BF1BAC" w:rsidRPr="00E566FC" w:rsidDel="00E566FC" w:rsidRDefault="00BF1BAC" w:rsidP="00D700C8">
            <w:pPr>
              <w:rPr>
                <w:del w:id="771" w:author="VP03" w:date="2017-09-10T18:41:00Z"/>
                <w:moveFrom w:id="772" w:author="VP03" w:date="2017-09-10T14:40:00Z"/>
                <w:rFonts w:cs="Arial"/>
                <w:color w:val="000000" w:themeColor="text1"/>
                <w:rPrChange w:id="773" w:author="VP03" w:date="2017-09-10T18:40:00Z">
                  <w:rPr>
                    <w:del w:id="774" w:author="VP03" w:date="2017-09-10T18:41:00Z"/>
                    <w:moveFrom w:id="775" w:author="VP03" w:date="2017-09-10T14:40:00Z"/>
                    <w:rFonts w:cs="Arial"/>
                    <w:color w:val="000000" w:themeColor="text1"/>
                    <w:lang w:val="en-US"/>
                  </w:rPr>
                </w:rPrChange>
              </w:rPr>
            </w:pPr>
            <w:moveFrom w:id="776" w:author="VP03" w:date="2017-09-10T14:40:00Z">
              <w:del w:id="777" w:author="VP03" w:date="2017-09-10T18:41:00Z">
                <w:r w:rsidRPr="00AC0C43" w:rsidDel="00E566FC">
                  <w:rPr>
                    <w:rFonts w:cs="Arial"/>
                    <w:color w:val="000000" w:themeColor="text1"/>
                  </w:rPr>
                  <w:delText>EC-GSM</w:delText>
                </w:r>
              </w:del>
            </w:moveFrom>
          </w:p>
        </w:tc>
        <w:tc>
          <w:tcPr>
            <w:tcW w:w="2126" w:type="dxa"/>
            <w:tcBorders>
              <w:top w:val="single" w:sz="2" w:space="0" w:color="000000"/>
              <w:left w:val="single" w:sz="2" w:space="0" w:color="000000"/>
              <w:bottom w:val="single" w:sz="2" w:space="0" w:color="000000"/>
              <w:right w:val="single" w:sz="2" w:space="0" w:color="000000"/>
            </w:tcBorders>
            <w:tcPrChange w:id="778" w:author="VP03" w:date="2017-09-10T18:41:00Z">
              <w:tcPr>
                <w:tcW w:w="2126" w:type="dxa"/>
                <w:tcBorders>
                  <w:top w:val="single" w:sz="2" w:space="0" w:color="000000"/>
                  <w:left w:val="single" w:sz="2" w:space="0" w:color="000000"/>
                  <w:bottom w:val="single" w:sz="2" w:space="0" w:color="000000"/>
                  <w:right w:val="single" w:sz="2" w:space="0" w:color="000000"/>
                </w:tcBorders>
              </w:tcPr>
            </w:tcPrChange>
          </w:tcPr>
          <w:p w:rsidR="00BF1BAC" w:rsidRPr="00E566FC" w:rsidDel="00E566FC" w:rsidRDefault="00BF1BAC" w:rsidP="00D700C8">
            <w:pPr>
              <w:rPr>
                <w:del w:id="779" w:author="VP03" w:date="2017-09-10T18:41:00Z"/>
                <w:moveFrom w:id="780" w:author="VP03" w:date="2017-09-10T14:40:00Z"/>
                <w:rFonts w:cs="Arial"/>
                <w:color w:val="000000" w:themeColor="text1"/>
                <w:rPrChange w:id="781" w:author="VP03" w:date="2017-09-10T18:40:00Z">
                  <w:rPr>
                    <w:del w:id="782" w:author="VP03" w:date="2017-09-10T18:41:00Z"/>
                    <w:moveFrom w:id="783" w:author="VP03" w:date="2017-09-10T14:40:00Z"/>
                    <w:rFonts w:cs="Arial"/>
                    <w:color w:val="000000" w:themeColor="text1"/>
                    <w:lang w:val="en-US"/>
                  </w:rPr>
                </w:rPrChange>
              </w:rPr>
            </w:pPr>
            <w:moveFrom w:id="784" w:author="VP03" w:date="2017-09-10T14:40:00Z">
              <w:del w:id="785" w:author="VP03" w:date="2017-09-10T18:41:00Z">
                <w:r w:rsidRPr="00AC0C43" w:rsidDel="00E566FC">
                  <w:rPr>
                    <w:rFonts w:cs="Arial"/>
                    <w:color w:val="000000" w:themeColor="text1"/>
                    <w:lang w:val="en-US"/>
                  </w:rPr>
                  <w:delText>eMTC</w:delText>
                </w:r>
              </w:del>
            </w:moveFrom>
          </w:p>
        </w:tc>
        <w:tc>
          <w:tcPr>
            <w:tcW w:w="3542" w:type="dxa"/>
            <w:tcBorders>
              <w:top w:val="single" w:sz="2" w:space="0" w:color="000000"/>
              <w:left w:val="single" w:sz="2" w:space="0" w:color="000000"/>
              <w:bottom w:val="single" w:sz="2" w:space="0" w:color="000000"/>
              <w:right w:val="single" w:sz="2" w:space="0" w:color="000000"/>
            </w:tcBorders>
            <w:tcPrChange w:id="786" w:author="VP03" w:date="2017-09-10T18:41:00Z">
              <w:tcPr>
                <w:tcW w:w="3542" w:type="dxa"/>
                <w:tcBorders>
                  <w:top w:val="single" w:sz="2" w:space="0" w:color="000000"/>
                  <w:left w:val="single" w:sz="2" w:space="0" w:color="000000"/>
                  <w:bottom w:val="single" w:sz="2" w:space="0" w:color="000000"/>
                  <w:right w:val="single" w:sz="2" w:space="0" w:color="000000"/>
                </w:tcBorders>
              </w:tcPr>
            </w:tcPrChange>
          </w:tcPr>
          <w:p w:rsidR="00BF1BAC" w:rsidRPr="00E566FC" w:rsidDel="00E566FC" w:rsidRDefault="00BF1BAC" w:rsidP="00D700C8">
            <w:pPr>
              <w:rPr>
                <w:del w:id="787" w:author="VP03" w:date="2017-09-10T18:41:00Z"/>
                <w:moveFrom w:id="788" w:author="VP03" w:date="2017-09-10T14:40:00Z"/>
                <w:rFonts w:cs="Arial"/>
                <w:color w:val="000000" w:themeColor="text1"/>
                <w:rPrChange w:id="789" w:author="VP03" w:date="2017-09-10T18:40:00Z">
                  <w:rPr>
                    <w:del w:id="790" w:author="VP03" w:date="2017-09-10T18:41:00Z"/>
                    <w:moveFrom w:id="791" w:author="VP03" w:date="2017-09-10T14:40:00Z"/>
                    <w:rFonts w:cs="Arial"/>
                    <w:color w:val="000000" w:themeColor="text1"/>
                    <w:lang w:val="en-US"/>
                  </w:rPr>
                </w:rPrChange>
              </w:rPr>
            </w:pPr>
            <w:moveFrom w:id="792" w:author="VP03" w:date="2017-09-10T14:40:00Z">
              <w:del w:id="793" w:author="VP03" w:date="2017-09-10T18:41:00Z">
                <w:r w:rsidRPr="00AC0C43" w:rsidDel="00E566FC">
                  <w:rPr>
                    <w:rFonts w:cs="Arial"/>
                    <w:color w:val="000000" w:themeColor="text1"/>
                    <w:lang w:val="en-US"/>
                  </w:rPr>
                  <w:delText>NB</w:delText>
                </w:r>
                <w:r w:rsidRPr="00AC0C43" w:rsidDel="00E566FC">
                  <w:rPr>
                    <w:rFonts w:cs="Arial"/>
                    <w:color w:val="000000" w:themeColor="text1"/>
                  </w:rPr>
                  <w:delText>-</w:delText>
                </w:r>
                <w:r w:rsidRPr="00AC0C43" w:rsidDel="00E566FC">
                  <w:rPr>
                    <w:rFonts w:cs="Arial"/>
                    <w:color w:val="000000" w:themeColor="text1"/>
                    <w:lang w:val="en-US"/>
                  </w:rPr>
                  <w:delText>IoT</w:delText>
                </w:r>
              </w:del>
            </w:moveFrom>
          </w:p>
        </w:tc>
      </w:tr>
      <w:tr w:rsidR="00BF1BAC" w:rsidRPr="00AC0C43" w:rsidDel="00E566FC" w:rsidTr="00E566FC">
        <w:trPr>
          <w:gridAfter w:val="1"/>
          <w:wAfter w:w="6" w:type="dxa"/>
          <w:jc w:val="center"/>
          <w:del w:id="794" w:author="VP03" w:date="2017-09-10T18:41:00Z"/>
          <w:trPrChange w:id="795" w:author="VP03" w:date="2017-09-10T18:41:00Z">
            <w:trPr>
              <w:gridAfter w:val="1"/>
              <w:wAfter w:w="6" w:type="dxa"/>
              <w:jc w:val="center"/>
            </w:trPr>
          </w:trPrChange>
        </w:trPr>
        <w:tc>
          <w:tcPr>
            <w:tcW w:w="2126" w:type="dxa"/>
            <w:tcBorders>
              <w:top w:val="single" w:sz="2" w:space="0" w:color="000000"/>
              <w:left w:val="single" w:sz="2" w:space="0" w:color="000000"/>
              <w:bottom w:val="single" w:sz="2" w:space="0" w:color="000000"/>
              <w:right w:val="nil"/>
            </w:tcBorders>
            <w:tcPrChange w:id="796" w:author="VP03" w:date="2017-09-10T18:41:00Z">
              <w:tcPr>
                <w:tcW w:w="2126" w:type="dxa"/>
                <w:tcBorders>
                  <w:top w:val="single" w:sz="2" w:space="0" w:color="000000"/>
                  <w:left w:val="single" w:sz="2" w:space="0" w:color="000000"/>
                  <w:bottom w:val="single" w:sz="2" w:space="0" w:color="000000"/>
                  <w:right w:val="nil"/>
                </w:tcBorders>
              </w:tcPr>
            </w:tcPrChange>
          </w:tcPr>
          <w:p w:rsidR="00BF1BAC" w:rsidRPr="00E566FC" w:rsidDel="00E566FC" w:rsidRDefault="00BF1BAC" w:rsidP="00D700C8">
            <w:pPr>
              <w:rPr>
                <w:del w:id="797" w:author="VP03" w:date="2017-09-10T18:41:00Z"/>
                <w:moveFrom w:id="798" w:author="VP03" w:date="2017-09-10T14:40:00Z"/>
                <w:rFonts w:cs="Arial"/>
                <w:color w:val="000000" w:themeColor="text1"/>
                <w:rPrChange w:id="799" w:author="VP03" w:date="2017-09-10T18:40:00Z">
                  <w:rPr>
                    <w:del w:id="800" w:author="VP03" w:date="2017-09-10T18:41:00Z"/>
                    <w:moveFrom w:id="801" w:author="VP03" w:date="2017-09-10T14:40:00Z"/>
                    <w:rFonts w:cs="Arial"/>
                    <w:color w:val="000000" w:themeColor="text1"/>
                    <w:lang w:val="en-US"/>
                  </w:rPr>
                </w:rPrChange>
              </w:rPr>
            </w:pPr>
            <w:moveFrom w:id="802" w:author="VP03" w:date="2017-09-10T14:40:00Z">
              <w:del w:id="803" w:author="VP03" w:date="2017-09-10T18:41:00Z">
                <w:r w:rsidRPr="00E566FC" w:rsidDel="00E566FC">
                  <w:rPr>
                    <w:rFonts w:cs="Arial"/>
                    <w:color w:val="000000" w:themeColor="text1"/>
                    <w:rPrChange w:id="804" w:author="VP03" w:date="2017-09-10T18:40:00Z">
                      <w:rPr>
                        <w:rFonts w:cs="Arial"/>
                        <w:color w:val="000000" w:themeColor="text1"/>
                        <w:lang w:val="en-US"/>
                      </w:rPr>
                    </w:rPrChange>
                  </w:rPr>
                  <w:delText>Диапазон радиочастот</w:delText>
                </w:r>
                <w:r w:rsidRPr="00AC0C43" w:rsidDel="00E566FC">
                  <w:rPr>
                    <w:rFonts w:cs="Arial"/>
                    <w:color w:val="000000" w:themeColor="text1"/>
                  </w:rPr>
                  <w:delText>, М</w:delText>
                </w:r>
                <w:r w:rsidRPr="00E566FC" w:rsidDel="00E566FC">
                  <w:rPr>
                    <w:rFonts w:cs="Arial"/>
                    <w:color w:val="000000" w:themeColor="text1"/>
                    <w:rPrChange w:id="805" w:author="VP03" w:date="2017-09-10T18:40:00Z">
                      <w:rPr>
                        <w:rFonts w:cs="Arial"/>
                        <w:color w:val="000000" w:themeColor="text1"/>
                        <w:lang w:val="en-US"/>
                      </w:rPr>
                    </w:rPrChange>
                  </w:rPr>
                  <w:delText>Г</w:delText>
                </w:r>
                <w:r w:rsidRPr="00AC0C43" w:rsidDel="00E566FC">
                  <w:rPr>
                    <w:rFonts w:cs="Arial"/>
                    <w:color w:val="000000" w:themeColor="text1"/>
                  </w:rPr>
                  <w:delText>ц</w:delText>
                </w:r>
              </w:del>
            </w:moveFrom>
          </w:p>
        </w:tc>
        <w:tc>
          <w:tcPr>
            <w:tcW w:w="2266" w:type="dxa"/>
            <w:tcBorders>
              <w:top w:val="single" w:sz="2" w:space="0" w:color="000000"/>
              <w:left w:val="single" w:sz="2" w:space="0" w:color="000000"/>
              <w:bottom w:val="single" w:sz="2" w:space="0" w:color="000000"/>
              <w:right w:val="single" w:sz="2" w:space="0" w:color="000000"/>
            </w:tcBorders>
            <w:tcPrChange w:id="806" w:author="VP03" w:date="2017-09-10T18:41:00Z">
              <w:tcPr>
                <w:tcW w:w="2266" w:type="dxa"/>
                <w:tcBorders>
                  <w:top w:val="single" w:sz="2" w:space="0" w:color="000000"/>
                  <w:left w:val="single" w:sz="2" w:space="0" w:color="000000"/>
                  <w:bottom w:val="single" w:sz="2" w:space="0" w:color="000000"/>
                  <w:right w:val="single" w:sz="2" w:space="0" w:color="000000"/>
                </w:tcBorders>
              </w:tcPr>
            </w:tcPrChange>
          </w:tcPr>
          <w:p w:rsidR="00BF1BAC" w:rsidRPr="00E566FC" w:rsidDel="00E566FC" w:rsidRDefault="00BF1BAC" w:rsidP="00D700C8">
            <w:pPr>
              <w:rPr>
                <w:del w:id="807" w:author="VP03" w:date="2017-09-10T18:41:00Z"/>
                <w:moveFrom w:id="808" w:author="VP03" w:date="2017-09-10T14:40:00Z"/>
                <w:rFonts w:cs="Arial"/>
                <w:color w:val="000000" w:themeColor="text1"/>
                <w:rPrChange w:id="809" w:author="VP03" w:date="2017-09-10T18:40:00Z">
                  <w:rPr>
                    <w:del w:id="810" w:author="VP03" w:date="2017-09-10T18:41:00Z"/>
                    <w:moveFrom w:id="811" w:author="VP03" w:date="2017-09-10T14:40:00Z"/>
                    <w:rFonts w:cs="Arial"/>
                    <w:color w:val="000000" w:themeColor="text1"/>
                    <w:lang w:val="en-US"/>
                  </w:rPr>
                </w:rPrChange>
              </w:rPr>
            </w:pPr>
            <w:moveFrom w:id="812" w:author="VP03" w:date="2017-09-10T14:40:00Z">
              <w:del w:id="813" w:author="VP03" w:date="2017-09-10T18:41:00Z">
                <w:r w:rsidRPr="00E566FC" w:rsidDel="00E566FC">
                  <w:rPr>
                    <w:rFonts w:cs="Arial"/>
                    <w:color w:val="000000" w:themeColor="text1"/>
                    <w:rPrChange w:id="814" w:author="VP03" w:date="2017-09-10T18:40:00Z">
                      <w:rPr>
                        <w:rFonts w:cs="Arial"/>
                        <w:color w:val="000000" w:themeColor="text1"/>
                        <w:lang w:val="en-US"/>
                      </w:rPr>
                    </w:rPrChange>
                  </w:rPr>
                  <w:delText>900</w:delText>
                </w:r>
                <w:r w:rsidRPr="00AC0C43" w:rsidDel="00E566FC">
                  <w:rPr>
                    <w:rFonts w:cs="Arial"/>
                    <w:color w:val="000000" w:themeColor="text1"/>
                  </w:rPr>
                  <w:delText>,</w:delText>
                </w:r>
                <w:r w:rsidRPr="00E566FC" w:rsidDel="00E566FC">
                  <w:rPr>
                    <w:rFonts w:cs="Arial"/>
                    <w:color w:val="000000" w:themeColor="text1"/>
                    <w:rPrChange w:id="815" w:author="VP03" w:date="2017-09-10T18:40:00Z">
                      <w:rPr>
                        <w:rFonts w:cs="Arial"/>
                        <w:color w:val="000000" w:themeColor="text1"/>
                        <w:lang w:val="en-US"/>
                      </w:rPr>
                    </w:rPrChange>
                  </w:rPr>
                  <w:delText xml:space="preserve"> 1800</w:delText>
                </w:r>
              </w:del>
            </w:moveFrom>
          </w:p>
        </w:tc>
        <w:tc>
          <w:tcPr>
            <w:tcW w:w="2126" w:type="dxa"/>
            <w:tcBorders>
              <w:top w:val="single" w:sz="2" w:space="0" w:color="000000"/>
              <w:left w:val="single" w:sz="2" w:space="0" w:color="000000"/>
              <w:bottom w:val="single" w:sz="2" w:space="0" w:color="000000"/>
              <w:right w:val="single" w:sz="2" w:space="0" w:color="000000"/>
            </w:tcBorders>
            <w:tcPrChange w:id="816" w:author="VP03" w:date="2017-09-10T18:41:00Z">
              <w:tcPr>
                <w:tcW w:w="2126" w:type="dxa"/>
                <w:tcBorders>
                  <w:top w:val="single" w:sz="2" w:space="0" w:color="000000"/>
                  <w:left w:val="single" w:sz="2" w:space="0" w:color="000000"/>
                  <w:bottom w:val="single" w:sz="2" w:space="0" w:color="000000"/>
                  <w:right w:val="single" w:sz="2" w:space="0" w:color="000000"/>
                </w:tcBorders>
              </w:tcPr>
            </w:tcPrChange>
          </w:tcPr>
          <w:p w:rsidR="00BF1BAC" w:rsidRPr="00E566FC" w:rsidDel="00E566FC" w:rsidRDefault="00BF1BAC" w:rsidP="00D700C8">
            <w:pPr>
              <w:rPr>
                <w:del w:id="817" w:author="VP03" w:date="2017-09-10T18:41:00Z"/>
                <w:moveFrom w:id="818" w:author="VP03" w:date="2017-09-10T14:40:00Z"/>
                <w:rFonts w:cs="Arial"/>
                <w:color w:val="000000" w:themeColor="text1"/>
                <w:rPrChange w:id="819" w:author="VP03" w:date="2017-09-10T18:40:00Z">
                  <w:rPr>
                    <w:del w:id="820" w:author="VP03" w:date="2017-09-10T18:41:00Z"/>
                    <w:moveFrom w:id="821" w:author="VP03" w:date="2017-09-10T14:40:00Z"/>
                    <w:rFonts w:cs="Arial"/>
                    <w:color w:val="000000" w:themeColor="text1"/>
                    <w:lang w:val="en-US"/>
                  </w:rPr>
                </w:rPrChange>
              </w:rPr>
            </w:pPr>
            <w:moveFrom w:id="822" w:author="VP03" w:date="2017-09-10T14:40:00Z">
              <w:del w:id="823" w:author="VP03" w:date="2017-09-10T18:41:00Z">
                <w:r w:rsidRPr="00AC0C43" w:rsidDel="00E566FC">
                  <w:rPr>
                    <w:rFonts w:cs="Arial"/>
                    <w:color w:val="000000" w:themeColor="text1"/>
                  </w:rPr>
                  <w:delText>7</w:delText>
                </w:r>
                <w:r w:rsidRPr="00E566FC" w:rsidDel="00E566FC">
                  <w:rPr>
                    <w:rFonts w:cs="Arial"/>
                    <w:color w:val="000000" w:themeColor="text1"/>
                    <w:rPrChange w:id="824" w:author="VP03" w:date="2017-09-10T18:40:00Z">
                      <w:rPr>
                        <w:rFonts w:cs="Arial"/>
                        <w:color w:val="000000" w:themeColor="text1"/>
                        <w:lang w:val="en-US"/>
                      </w:rPr>
                    </w:rPrChange>
                  </w:rPr>
                  <w:delText xml:space="preserve">00, </w:delText>
                </w:r>
                <w:r w:rsidRPr="00AC0C43" w:rsidDel="00E566FC">
                  <w:rPr>
                    <w:rFonts w:cs="Arial"/>
                    <w:color w:val="000000" w:themeColor="text1"/>
                  </w:rPr>
                  <w:delText>800, 900</w:delText>
                </w:r>
              </w:del>
            </w:moveFrom>
          </w:p>
        </w:tc>
        <w:tc>
          <w:tcPr>
            <w:tcW w:w="3542" w:type="dxa"/>
            <w:tcBorders>
              <w:top w:val="single" w:sz="2" w:space="0" w:color="000000"/>
              <w:left w:val="single" w:sz="2" w:space="0" w:color="000000"/>
              <w:bottom w:val="single" w:sz="2" w:space="0" w:color="000000"/>
              <w:right w:val="single" w:sz="2" w:space="0" w:color="000000"/>
            </w:tcBorders>
            <w:tcPrChange w:id="825" w:author="VP03" w:date="2017-09-10T18:41:00Z">
              <w:tcPr>
                <w:tcW w:w="3542" w:type="dxa"/>
                <w:tcBorders>
                  <w:top w:val="single" w:sz="2" w:space="0" w:color="000000"/>
                  <w:left w:val="single" w:sz="2" w:space="0" w:color="000000"/>
                  <w:bottom w:val="single" w:sz="2" w:space="0" w:color="000000"/>
                  <w:right w:val="single" w:sz="2" w:space="0" w:color="000000"/>
                </w:tcBorders>
              </w:tcPr>
            </w:tcPrChange>
          </w:tcPr>
          <w:p w:rsidR="00BF1BAC" w:rsidRPr="00E566FC" w:rsidDel="00E566FC" w:rsidRDefault="00BF1BAC" w:rsidP="00D700C8">
            <w:pPr>
              <w:rPr>
                <w:del w:id="826" w:author="VP03" w:date="2017-09-10T18:41:00Z"/>
                <w:moveFrom w:id="827" w:author="VP03" w:date="2017-09-10T14:40:00Z"/>
                <w:rFonts w:cs="Arial"/>
                <w:color w:val="000000" w:themeColor="text1"/>
                <w:rPrChange w:id="828" w:author="VP03" w:date="2017-09-10T18:40:00Z">
                  <w:rPr>
                    <w:del w:id="829" w:author="VP03" w:date="2017-09-10T18:41:00Z"/>
                    <w:moveFrom w:id="830" w:author="VP03" w:date="2017-09-10T14:40:00Z"/>
                    <w:rFonts w:cs="Arial"/>
                    <w:color w:val="000000" w:themeColor="text1"/>
                    <w:lang w:val="en-US"/>
                  </w:rPr>
                </w:rPrChange>
              </w:rPr>
            </w:pPr>
            <w:moveFrom w:id="831" w:author="VP03" w:date="2017-09-10T14:40:00Z">
              <w:del w:id="832" w:author="VP03" w:date="2017-09-10T18:41:00Z">
                <w:r w:rsidRPr="00AC0C43" w:rsidDel="00E566FC">
                  <w:rPr>
                    <w:rFonts w:cs="Arial"/>
                    <w:color w:val="000000" w:themeColor="text1"/>
                  </w:rPr>
                  <w:delText>450, 7</w:delText>
                </w:r>
                <w:r w:rsidRPr="00E566FC" w:rsidDel="00E566FC">
                  <w:rPr>
                    <w:rFonts w:cs="Arial"/>
                    <w:color w:val="000000" w:themeColor="text1"/>
                    <w:rPrChange w:id="833" w:author="VP03" w:date="2017-09-10T18:40:00Z">
                      <w:rPr>
                        <w:rFonts w:cs="Arial"/>
                        <w:color w:val="000000" w:themeColor="text1"/>
                        <w:lang w:val="en-US"/>
                      </w:rPr>
                    </w:rPrChange>
                  </w:rPr>
                  <w:delText xml:space="preserve">00, </w:delText>
                </w:r>
                <w:r w:rsidRPr="00AC0C43" w:rsidDel="00E566FC">
                  <w:rPr>
                    <w:rFonts w:cs="Arial"/>
                    <w:color w:val="000000" w:themeColor="text1"/>
                  </w:rPr>
                  <w:delText>800, 900</w:delText>
                </w:r>
              </w:del>
            </w:moveFrom>
          </w:p>
        </w:tc>
      </w:tr>
      <w:tr w:rsidR="00BF1BAC" w:rsidRPr="00AC0C43" w:rsidDel="00E566FC" w:rsidTr="00E566FC">
        <w:trPr>
          <w:gridAfter w:val="1"/>
          <w:wAfter w:w="6" w:type="dxa"/>
          <w:jc w:val="center"/>
          <w:del w:id="834" w:author="VP03" w:date="2017-09-10T18:41:00Z"/>
          <w:trPrChange w:id="835" w:author="VP03" w:date="2017-09-10T18:41:00Z">
            <w:trPr>
              <w:gridAfter w:val="1"/>
              <w:wAfter w:w="6" w:type="dxa"/>
              <w:jc w:val="center"/>
            </w:trPr>
          </w:trPrChange>
        </w:trPr>
        <w:tc>
          <w:tcPr>
            <w:tcW w:w="2126" w:type="dxa"/>
            <w:tcBorders>
              <w:top w:val="nil"/>
              <w:left w:val="single" w:sz="2" w:space="0" w:color="000000"/>
              <w:bottom w:val="single" w:sz="2" w:space="0" w:color="000000"/>
              <w:right w:val="nil"/>
            </w:tcBorders>
            <w:tcPrChange w:id="836" w:author="VP03" w:date="2017-09-10T18:41:00Z">
              <w:tcPr>
                <w:tcW w:w="2126" w:type="dxa"/>
                <w:tcBorders>
                  <w:top w:val="nil"/>
                  <w:left w:val="single" w:sz="2" w:space="0" w:color="000000"/>
                  <w:bottom w:val="single" w:sz="2" w:space="0" w:color="000000"/>
                  <w:right w:val="nil"/>
                </w:tcBorders>
              </w:tcPr>
            </w:tcPrChange>
          </w:tcPr>
          <w:p w:rsidR="00BF1BAC" w:rsidRPr="00E566FC" w:rsidDel="00E566FC" w:rsidRDefault="00BF1BAC" w:rsidP="00D700C8">
            <w:pPr>
              <w:rPr>
                <w:del w:id="837" w:author="VP03" w:date="2017-09-10T18:41:00Z"/>
                <w:moveFrom w:id="838" w:author="VP03" w:date="2017-09-10T14:40:00Z"/>
                <w:rFonts w:cs="Arial"/>
                <w:color w:val="000000" w:themeColor="text1"/>
                <w:rPrChange w:id="839" w:author="VP03" w:date="2017-09-10T18:40:00Z">
                  <w:rPr>
                    <w:del w:id="840" w:author="VP03" w:date="2017-09-10T18:41:00Z"/>
                    <w:moveFrom w:id="841" w:author="VP03" w:date="2017-09-10T14:40:00Z"/>
                    <w:rFonts w:cs="Arial"/>
                    <w:color w:val="000000" w:themeColor="text1"/>
                    <w:lang w:val="en-US"/>
                  </w:rPr>
                </w:rPrChange>
              </w:rPr>
            </w:pPr>
            <w:moveFrom w:id="842" w:author="VP03" w:date="2017-09-10T14:40:00Z">
              <w:del w:id="843" w:author="VP03" w:date="2017-09-10T18:41:00Z">
                <w:r w:rsidRPr="00AC0C43" w:rsidDel="00E566FC">
                  <w:rPr>
                    <w:rFonts w:cs="Arial"/>
                    <w:color w:val="000000" w:themeColor="text1"/>
                  </w:rPr>
                  <w:delText>Ширина частотного канала</w:delText>
                </w:r>
              </w:del>
            </w:moveFrom>
          </w:p>
        </w:tc>
        <w:tc>
          <w:tcPr>
            <w:tcW w:w="2266" w:type="dxa"/>
            <w:tcBorders>
              <w:top w:val="nil"/>
              <w:left w:val="single" w:sz="2" w:space="0" w:color="000000"/>
              <w:bottom w:val="single" w:sz="2" w:space="0" w:color="000000"/>
              <w:right w:val="single" w:sz="2" w:space="0" w:color="000000"/>
            </w:tcBorders>
            <w:tcPrChange w:id="844" w:author="VP03" w:date="2017-09-10T18:41:00Z">
              <w:tcPr>
                <w:tcW w:w="2266" w:type="dxa"/>
                <w:tcBorders>
                  <w:top w:val="nil"/>
                  <w:left w:val="single" w:sz="2" w:space="0" w:color="000000"/>
                  <w:bottom w:val="single" w:sz="2" w:space="0" w:color="000000"/>
                  <w:right w:val="single" w:sz="2" w:space="0" w:color="000000"/>
                </w:tcBorders>
              </w:tcPr>
            </w:tcPrChange>
          </w:tcPr>
          <w:p w:rsidR="00BF1BAC" w:rsidRPr="00E566FC" w:rsidDel="00E566FC" w:rsidRDefault="00BF1BAC" w:rsidP="00D700C8">
            <w:pPr>
              <w:rPr>
                <w:del w:id="845" w:author="VP03" w:date="2017-09-10T18:41:00Z"/>
                <w:moveFrom w:id="846" w:author="VP03" w:date="2017-09-10T14:40:00Z"/>
                <w:rFonts w:cs="Arial"/>
                <w:color w:val="000000" w:themeColor="text1"/>
                <w:rPrChange w:id="847" w:author="VP03" w:date="2017-09-10T18:40:00Z">
                  <w:rPr>
                    <w:del w:id="848" w:author="VP03" w:date="2017-09-10T18:41:00Z"/>
                    <w:moveFrom w:id="849" w:author="VP03" w:date="2017-09-10T14:40:00Z"/>
                    <w:rFonts w:cs="Arial"/>
                    <w:color w:val="000000" w:themeColor="text1"/>
                    <w:lang w:val="en-US"/>
                  </w:rPr>
                </w:rPrChange>
              </w:rPr>
            </w:pPr>
            <w:moveFrom w:id="850" w:author="VP03" w:date="2017-09-10T14:40:00Z">
              <w:del w:id="851" w:author="VP03" w:date="2017-09-10T18:41:00Z">
                <w:r w:rsidRPr="00AC0C43" w:rsidDel="00E566FC">
                  <w:rPr>
                    <w:rFonts w:cs="Arial"/>
                    <w:color w:val="000000" w:themeColor="text1"/>
                  </w:rPr>
                  <w:delText>200 кГц</w:delText>
                </w:r>
              </w:del>
            </w:moveFrom>
          </w:p>
        </w:tc>
        <w:tc>
          <w:tcPr>
            <w:tcW w:w="2126" w:type="dxa"/>
            <w:tcBorders>
              <w:top w:val="nil"/>
              <w:left w:val="single" w:sz="2" w:space="0" w:color="000000"/>
              <w:bottom w:val="single" w:sz="2" w:space="0" w:color="000000"/>
              <w:right w:val="single" w:sz="2" w:space="0" w:color="000000"/>
            </w:tcBorders>
            <w:tcPrChange w:id="852" w:author="VP03" w:date="2017-09-10T18:41:00Z">
              <w:tcPr>
                <w:tcW w:w="2126" w:type="dxa"/>
                <w:tcBorders>
                  <w:top w:val="nil"/>
                  <w:left w:val="single" w:sz="2" w:space="0" w:color="000000"/>
                  <w:bottom w:val="single" w:sz="2" w:space="0" w:color="000000"/>
                  <w:right w:val="single" w:sz="2" w:space="0" w:color="000000"/>
                </w:tcBorders>
              </w:tcPr>
            </w:tcPrChange>
          </w:tcPr>
          <w:p w:rsidR="00BF1BAC" w:rsidRPr="00AC0C43" w:rsidDel="00E566FC" w:rsidRDefault="00BF1BAC" w:rsidP="00D700C8">
            <w:pPr>
              <w:rPr>
                <w:del w:id="853" w:author="VP03" w:date="2017-09-10T18:41:00Z"/>
                <w:moveFrom w:id="854" w:author="VP03" w:date="2017-09-10T14:40:00Z"/>
                <w:rFonts w:cs="Arial"/>
                <w:color w:val="000000" w:themeColor="text1"/>
              </w:rPr>
            </w:pPr>
            <w:moveFrom w:id="855" w:author="VP03" w:date="2017-09-10T14:40:00Z">
              <w:del w:id="856" w:author="VP03" w:date="2017-09-10T18:41:00Z">
                <w:r w:rsidRPr="00AC0C43" w:rsidDel="00E566FC">
                  <w:rPr>
                    <w:rFonts w:cs="Arial"/>
                    <w:color w:val="000000" w:themeColor="text1"/>
                  </w:rPr>
                  <w:delText>1,08 МГц</w:delText>
                </w:r>
              </w:del>
            </w:moveFrom>
          </w:p>
        </w:tc>
        <w:tc>
          <w:tcPr>
            <w:tcW w:w="3542" w:type="dxa"/>
            <w:tcBorders>
              <w:top w:val="nil"/>
              <w:left w:val="single" w:sz="2" w:space="0" w:color="000000"/>
              <w:bottom w:val="single" w:sz="2" w:space="0" w:color="000000"/>
              <w:right w:val="single" w:sz="2" w:space="0" w:color="000000"/>
            </w:tcBorders>
            <w:tcPrChange w:id="857" w:author="VP03" w:date="2017-09-10T18:41:00Z">
              <w:tcPr>
                <w:tcW w:w="3542" w:type="dxa"/>
                <w:tcBorders>
                  <w:top w:val="nil"/>
                  <w:left w:val="single" w:sz="2" w:space="0" w:color="000000"/>
                  <w:bottom w:val="single" w:sz="2" w:space="0" w:color="000000"/>
                  <w:right w:val="single" w:sz="2" w:space="0" w:color="000000"/>
                </w:tcBorders>
              </w:tcPr>
            </w:tcPrChange>
          </w:tcPr>
          <w:p w:rsidR="00BF1BAC" w:rsidRPr="00AC0C43" w:rsidDel="00E566FC" w:rsidRDefault="00BF1BAC" w:rsidP="00D700C8">
            <w:pPr>
              <w:rPr>
                <w:del w:id="858" w:author="VP03" w:date="2017-09-10T18:41:00Z"/>
                <w:moveFrom w:id="859" w:author="VP03" w:date="2017-09-10T14:40:00Z"/>
                <w:rFonts w:cs="Arial"/>
                <w:color w:val="000000" w:themeColor="text1"/>
              </w:rPr>
            </w:pPr>
            <w:moveFrom w:id="860" w:author="VP03" w:date="2017-09-10T14:40:00Z">
              <w:del w:id="861" w:author="VP03" w:date="2017-09-10T18:41:00Z">
                <w:r w:rsidRPr="00AC0C43" w:rsidDel="00E566FC">
                  <w:rPr>
                    <w:rFonts w:cs="Arial"/>
                    <w:color w:val="000000" w:themeColor="text1"/>
                  </w:rPr>
                  <w:delText>180 кГц</w:delText>
                </w:r>
              </w:del>
            </w:moveFrom>
          </w:p>
        </w:tc>
      </w:tr>
      <w:tr w:rsidR="00BF1BAC" w:rsidRPr="00AC0C43" w:rsidDel="00E566FC" w:rsidTr="00E566FC">
        <w:trPr>
          <w:gridAfter w:val="1"/>
          <w:wAfter w:w="6" w:type="dxa"/>
          <w:jc w:val="center"/>
          <w:del w:id="862" w:author="VP03" w:date="2017-09-10T18:41:00Z"/>
          <w:trPrChange w:id="863" w:author="VP03" w:date="2017-09-10T18:41:00Z">
            <w:trPr>
              <w:gridAfter w:val="1"/>
              <w:wAfter w:w="6" w:type="dxa"/>
              <w:jc w:val="center"/>
            </w:trPr>
          </w:trPrChange>
        </w:trPr>
        <w:tc>
          <w:tcPr>
            <w:tcW w:w="2126" w:type="dxa"/>
            <w:tcBorders>
              <w:top w:val="nil"/>
              <w:left w:val="single" w:sz="2" w:space="0" w:color="000000"/>
              <w:bottom w:val="single" w:sz="2" w:space="0" w:color="000000"/>
              <w:right w:val="nil"/>
            </w:tcBorders>
            <w:tcPrChange w:id="864" w:author="VP03" w:date="2017-09-10T18:41:00Z">
              <w:tcPr>
                <w:tcW w:w="2126" w:type="dxa"/>
                <w:tcBorders>
                  <w:top w:val="nil"/>
                  <w:left w:val="single" w:sz="2" w:space="0" w:color="000000"/>
                  <w:bottom w:val="single" w:sz="2" w:space="0" w:color="000000"/>
                  <w:right w:val="nil"/>
                </w:tcBorders>
              </w:tcPr>
            </w:tcPrChange>
          </w:tcPr>
          <w:p w:rsidR="00BF1BAC" w:rsidRPr="00AC0C43" w:rsidDel="00E566FC" w:rsidRDefault="00BF1BAC" w:rsidP="00D700C8">
            <w:pPr>
              <w:rPr>
                <w:del w:id="865" w:author="VP03" w:date="2017-09-10T18:41:00Z"/>
                <w:moveFrom w:id="866" w:author="VP03" w:date="2017-09-10T14:40:00Z"/>
                <w:rFonts w:cs="Arial"/>
                <w:color w:val="000000" w:themeColor="text1"/>
              </w:rPr>
            </w:pPr>
            <w:moveFrom w:id="867" w:author="VP03" w:date="2017-09-10T14:40:00Z">
              <w:del w:id="868" w:author="VP03" w:date="2017-09-10T18:41:00Z">
                <w:r w:rsidRPr="00AC0C43" w:rsidDel="00E566FC">
                  <w:rPr>
                    <w:rFonts w:cs="Arial"/>
                    <w:color w:val="000000" w:themeColor="text1"/>
                  </w:rPr>
                  <w:delText xml:space="preserve">Число устройств </w:delText>
                </w:r>
                <w:r w:rsidRPr="00AC0C43" w:rsidDel="00E566FC">
                  <w:rPr>
                    <w:rFonts w:cs="Arial"/>
                    <w:color w:val="000000" w:themeColor="text1"/>
                    <w:lang w:val="en-US"/>
                  </w:rPr>
                  <w:delText>IoT</w:delText>
                </w:r>
                <w:r w:rsidRPr="00AC0C43" w:rsidDel="00E566FC">
                  <w:rPr>
                    <w:rFonts w:cs="Arial"/>
                    <w:color w:val="000000" w:themeColor="text1"/>
                  </w:rPr>
                  <w:delText xml:space="preserve"> на сектор БС, ед., не более</w:delText>
                </w:r>
              </w:del>
            </w:moveFrom>
          </w:p>
        </w:tc>
        <w:tc>
          <w:tcPr>
            <w:tcW w:w="2266" w:type="dxa"/>
            <w:tcBorders>
              <w:top w:val="nil"/>
              <w:left w:val="single" w:sz="2" w:space="0" w:color="000000"/>
              <w:bottom w:val="single" w:sz="2" w:space="0" w:color="000000"/>
              <w:right w:val="single" w:sz="2" w:space="0" w:color="000000"/>
            </w:tcBorders>
            <w:tcPrChange w:id="869" w:author="VP03" w:date="2017-09-10T18:41:00Z">
              <w:tcPr>
                <w:tcW w:w="2266" w:type="dxa"/>
                <w:tcBorders>
                  <w:top w:val="nil"/>
                  <w:left w:val="single" w:sz="2" w:space="0" w:color="000000"/>
                  <w:bottom w:val="single" w:sz="2" w:space="0" w:color="000000"/>
                  <w:right w:val="single" w:sz="2" w:space="0" w:color="000000"/>
                </w:tcBorders>
              </w:tcPr>
            </w:tcPrChange>
          </w:tcPr>
          <w:p w:rsidR="00BF1BAC" w:rsidRPr="00E566FC" w:rsidDel="00E566FC" w:rsidRDefault="00BF1BAC" w:rsidP="00D700C8">
            <w:pPr>
              <w:rPr>
                <w:del w:id="870" w:author="VP03" w:date="2017-09-10T18:41:00Z"/>
                <w:moveFrom w:id="871" w:author="VP03" w:date="2017-09-10T14:40:00Z"/>
                <w:rFonts w:cs="Arial"/>
                <w:color w:val="000000" w:themeColor="text1"/>
                <w:rPrChange w:id="872" w:author="VP03" w:date="2017-09-10T18:40:00Z">
                  <w:rPr>
                    <w:del w:id="873" w:author="VP03" w:date="2017-09-10T18:41:00Z"/>
                    <w:moveFrom w:id="874" w:author="VP03" w:date="2017-09-10T14:40:00Z"/>
                    <w:rFonts w:cs="Arial"/>
                    <w:color w:val="000000" w:themeColor="text1"/>
                    <w:lang w:val="en-US"/>
                  </w:rPr>
                </w:rPrChange>
              </w:rPr>
            </w:pPr>
            <w:moveFrom w:id="875" w:author="VP03" w:date="2017-09-10T14:40:00Z">
              <w:del w:id="876" w:author="VP03" w:date="2017-09-10T18:41:00Z">
                <w:r w:rsidRPr="00E566FC" w:rsidDel="00E566FC">
                  <w:rPr>
                    <w:rFonts w:cs="Arial"/>
                    <w:color w:val="000000" w:themeColor="text1"/>
                    <w:rPrChange w:id="877" w:author="VP03" w:date="2017-09-10T18:40:00Z">
                      <w:rPr>
                        <w:rFonts w:cs="Arial"/>
                        <w:color w:val="000000" w:themeColor="text1"/>
                        <w:lang w:val="en-US"/>
                      </w:rPr>
                    </w:rPrChange>
                  </w:rPr>
                  <w:delText>50000</w:delText>
                </w:r>
              </w:del>
            </w:moveFrom>
          </w:p>
        </w:tc>
        <w:tc>
          <w:tcPr>
            <w:tcW w:w="2126" w:type="dxa"/>
            <w:tcBorders>
              <w:top w:val="nil"/>
              <w:left w:val="single" w:sz="2" w:space="0" w:color="000000"/>
              <w:bottom w:val="single" w:sz="2" w:space="0" w:color="000000"/>
              <w:right w:val="single" w:sz="2" w:space="0" w:color="000000"/>
            </w:tcBorders>
            <w:tcPrChange w:id="878" w:author="VP03" w:date="2017-09-10T18:41:00Z">
              <w:tcPr>
                <w:tcW w:w="2126" w:type="dxa"/>
                <w:tcBorders>
                  <w:top w:val="nil"/>
                  <w:left w:val="single" w:sz="2" w:space="0" w:color="000000"/>
                  <w:bottom w:val="single" w:sz="2" w:space="0" w:color="000000"/>
                  <w:right w:val="single" w:sz="2" w:space="0" w:color="000000"/>
                </w:tcBorders>
              </w:tcPr>
            </w:tcPrChange>
          </w:tcPr>
          <w:p w:rsidR="00BF1BAC" w:rsidRPr="00E566FC" w:rsidDel="00E566FC" w:rsidRDefault="00BF1BAC" w:rsidP="00D700C8">
            <w:pPr>
              <w:rPr>
                <w:del w:id="879" w:author="VP03" w:date="2017-09-10T18:41:00Z"/>
                <w:moveFrom w:id="880" w:author="VP03" w:date="2017-09-10T14:40:00Z"/>
                <w:rFonts w:cs="Arial"/>
                <w:color w:val="000000" w:themeColor="text1"/>
                <w:rPrChange w:id="881" w:author="VP03" w:date="2017-09-10T18:40:00Z">
                  <w:rPr>
                    <w:del w:id="882" w:author="VP03" w:date="2017-09-10T18:41:00Z"/>
                    <w:moveFrom w:id="883" w:author="VP03" w:date="2017-09-10T14:40:00Z"/>
                    <w:rFonts w:cs="Arial"/>
                    <w:color w:val="000000" w:themeColor="text1"/>
                    <w:lang w:val="en-US"/>
                  </w:rPr>
                </w:rPrChange>
              </w:rPr>
            </w:pPr>
            <w:moveFrom w:id="884" w:author="VP03" w:date="2017-09-10T14:40:00Z">
              <w:del w:id="885" w:author="VP03" w:date="2017-09-10T18:41:00Z">
                <w:r w:rsidRPr="00AC0C43" w:rsidDel="00E566FC">
                  <w:rPr>
                    <w:rFonts w:cs="Arial"/>
                    <w:color w:val="000000" w:themeColor="text1"/>
                  </w:rPr>
                  <w:delText>45</w:delText>
                </w:r>
                <w:r w:rsidRPr="00E566FC" w:rsidDel="00E566FC">
                  <w:rPr>
                    <w:rFonts w:cs="Arial"/>
                    <w:color w:val="000000" w:themeColor="text1"/>
                    <w:rPrChange w:id="886" w:author="VP03" w:date="2017-09-10T18:40:00Z">
                      <w:rPr>
                        <w:rFonts w:cs="Arial"/>
                        <w:color w:val="000000" w:themeColor="text1"/>
                        <w:lang w:val="en-US"/>
                      </w:rPr>
                    </w:rPrChange>
                  </w:rPr>
                  <w:delText>000</w:delText>
                </w:r>
              </w:del>
            </w:moveFrom>
          </w:p>
        </w:tc>
        <w:tc>
          <w:tcPr>
            <w:tcW w:w="3542" w:type="dxa"/>
            <w:tcBorders>
              <w:top w:val="nil"/>
              <w:left w:val="single" w:sz="2" w:space="0" w:color="000000"/>
              <w:bottom w:val="single" w:sz="2" w:space="0" w:color="000000"/>
              <w:right w:val="single" w:sz="2" w:space="0" w:color="000000"/>
            </w:tcBorders>
            <w:tcPrChange w:id="887" w:author="VP03" w:date="2017-09-10T18:41:00Z">
              <w:tcPr>
                <w:tcW w:w="3542" w:type="dxa"/>
                <w:tcBorders>
                  <w:top w:val="nil"/>
                  <w:left w:val="single" w:sz="2" w:space="0" w:color="000000"/>
                  <w:bottom w:val="single" w:sz="2" w:space="0" w:color="000000"/>
                  <w:right w:val="single" w:sz="2" w:space="0" w:color="000000"/>
                </w:tcBorders>
              </w:tcPr>
            </w:tcPrChange>
          </w:tcPr>
          <w:p w:rsidR="00BF1BAC" w:rsidRPr="00E566FC" w:rsidDel="00E566FC" w:rsidRDefault="00BF1BAC" w:rsidP="00D700C8">
            <w:pPr>
              <w:rPr>
                <w:del w:id="888" w:author="VP03" w:date="2017-09-10T18:41:00Z"/>
                <w:moveFrom w:id="889" w:author="VP03" w:date="2017-09-10T14:40:00Z"/>
                <w:rFonts w:cs="Arial"/>
                <w:color w:val="000000" w:themeColor="text1"/>
                <w:rPrChange w:id="890" w:author="VP03" w:date="2017-09-10T18:40:00Z">
                  <w:rPr>
                    <w:del w:id="891" w:author="VP03" w:date="2017-09-10T18:41:00Z"/>
                    <w:moveFrom w:id="892" w:author="VP03" w:date="2017-09-10T14:40:00Z"/>
                    <w:rFonts w:cs="Arial"/>
                    <w:color w:val="000000" w:themeColor="text1"/>
                    <w:lang w:val="en-US"/>
                  </w:rPr>
                </w:rPrChange>
              </w:rPr>
            </w:pPr>
            <w:moveFrom w:id="893" w:author="VP03" w:date="2017-09-10T14:40:00Z">
              <w:del w:id="894" w:author="VP03" w:date="2017-09-10T18:41:00Z">
                <w:r w:rsidRPr="00AC0C43" w:rsidDel="00E566FC">
                  <w:rPr>
                    <w:rFonts w:cs="Arial"/>
                    <w:color w:val="000000" w:themeColor="text1"/>
                  </w:rPr>
                  <w:delText>50</w:delText>
                </w:r>
                <w:r w:rsidRPr="00E566FC" w:rsidDel="00E566FC">
                  <w:rPr>
                    <w:rFonts w:cs="Arial"/>
                    <w:color w:val="000000" w:themeColor="text1"/>
                    <w:rPrChange w:id="895" w:author="VP03" w:date="2017-09-10T18:40:00Z">
                      <w:rPr>
                        <w:rFonts w:cs="Arial"/>
                        <w:color w:val="000000" w:themeColor="text1"/>
                        <w:lang w:val="en-US"/>
                      </w:rPr>
                    </w:rPrChange>
                  </w:rPr>
                  <w:delText>000</w:delText>
                </w:r>
              </w:del>
            </w:moveFrom>
          </w:p>
        </w:tc>
      </w:tr>
      <w:tr w:rsidR="00BF1BAC" w:rsidRPr="00AC0C43" w:rsidDel="00E566FC" w:rsidTr="00E566FC">
        <w:trPr>
          <w:gridAfter w:val="1"/>
          <w:wAfter w:w="6" w:type="dxa"/>
          <w:jc w:val="center"/>
          <w:del w:id="896" w:author="VP03" w:date="2017-09-10T18:41:00Z"/>
          <w:trPrChange w:id="897" w:author="VP03" w:date="2017-09-10T18:41:00Z">
            <w:trPr>
              <w:gridAfter w:val="1"/>
              <w:wAfter w:w="6" w:type="dxa"/>
              <w:jc w:val="center"/>
            </w:trPr>
          </w:trPrChange>
        </w:trPr>
        <w:tc>
          <w:tcPr>
            <w:tcW w:w="2126" w:type="dxa"/>
            <w:tcBorders>
              <w:top w:val="nil"/>
              <w:left w:val="single" w:sz="2" w:space="0" w:color="000000"/>
              <w:bottom w:val="single" w:sz="2" w:space="0" w:color="000000"/>
              <w:right w:val="nil"/>
            </w:tcBorders>
            <w:tcPrChange w:id="898" w:author="VP03" w:date="2017-09-10T18:41:00Z">
              <w:tcPr>
                <w:tcW w:w="2126" w:type="dxa"/>
                <w:tcBorders>
                  <w:top w:val="nil"/>
                  <w:left w:val="single" w:sz="2" w:space="0" w:color="000000"/>
                  <w:bottom w:val="single" w:sz="2" w:space="0" w:color="000000"/>
                  <w:right w:val="nil"/>
                </w:tcBorders>
              </w:tcPr>
            </w:tcPrChange>
          </w:tcPr>
          <w:p w:rsidR="00BF1BAC" w:rsidRPr="00E566FC" w:rsidDel="00E566FC" w:rsidRDefault="00BF1BAC" w:rsidP="00D700C8">
            <w:pPr>
              <w:rPr>
                <w:del w:id="899" w:author="VP03" w:date="2017-09-10T18:41:00Z"/>
                <w:moveFrom w:id="900" w:author="VP03" w:date="2017-09-10T14:40:00Z"/>
                <w:rFonts w:cs="Arial"/>
                <w:color w:val="000000" w:themeColor="text1"/>
                <w:rPrChange w:id="901" w:author="VP03" w:date="2017-09-10T18:40:00Z">
                  <w:rPr>
                    <w:del w:id="902" w:author="VP03" w:date="2017-09-10T18:41:00Z"/>
                    <w:moveFrom w:id="903" w:author="VP03" w:date="2017-09-10T14:40:00Z"/>
                    <w:rFonts w:cs="Arial"/>
                    <w:color w:val="000000" w:themeColor="text1"/>
                    <w:lang w:val="en-US"/>
                  </w:rPr>
                </w:rPrChange>
              </w:rPr>
            </w:pPr>
            <w:moveFrom w:id="904" w:author="VP03" w:date="2017-09-10T14:40:00Z">
              <w:del w:id="905" w:author="VP03" w:date="2017-09-10T18:41:00Z">
                <w:r w:rsidRPr="00E566FC" w:rsidDel="00E566FC">
                  <w:rPr>
                    <w:rFonts w:cs="Arial"/>
                    <w:color w:val="000000" w:themeColor="text1"/>
                    <w:rPrChange w:id="906" w:author="VP03" w:date="2017-09-10T18:40:00Z">
                      <w:rPr>
                        <w:rFonts w:cs="Arial"/>
                        <w:color w:val="000000" w:themeColor="text1"/>
                        <w:lang w:val="en-US"/>
                      </w:rPr>
                    </w:rPrChange>
                  </w:rPr>
                  <w:delText>Скорость передачи</w:delText>
                </w:r>
              </w:del>
            </w:moveFrom>
          </w:p>
        </w:tc>
        <w:tc>
          <w:tcPr>
            <w:tcW w:w="2266" w:type="dxa"/>
            <w:tcBorders>
              <w:top w:val="nil"/>
              <w:left w:val="single" w:sz="2" w:space="0" w:color="000000"/>
              <w:bottom w:val="single" w:sz="2" w:space="0" w:color="000000"/>
              <w:right w:val="single" w:sz="2" w:space="0" w:color="000000"/>
            </w:tcBorders>
            <w:tcPrChange w:id="907" w:author="VP03" w:date="2017-09-10T18:41:00Z">
              <w:tcPr>
                <w:tcW w:w="2266" w:type="dxa"/>
                <w:tcBorders>
                  <w:top w:val="nil"/>
                  <w:left w:val="single" w:sz="2" w:space="0" w:color="000000"/>
                  <w:bottom w:val="single" w:sz="2" w:space="0" w:color="000000"/>
                  <w:right w:val="single" w:sz="2" w:space="0" w:color="000000"/>
                </w:tcBorders>
              </w:tcPr>
            </w:tcPrChange>
          </w:tcPr>
          <w:p w:rsidR="00BF1BAC" w:rsidRPr="00AC0C43" w:rsidDel="00E566FC" w:rsidRDefault="00BF1BAC" w:rsidP="00D700C8">
            <w:pPr>
              <w:rPr>
                <w:del w:id="908" w:author="VP03" w:date="2017-09-10T18:41:00Z"/>
                <w:moveFrom w:id="909" w:author="VP03" w:date="2017-09-10T14:40:00Z"/>
                <w:rFonts w:cs="Arial"/>
                <w:color w:val="000000" w:themeColor="text1"/>
              </w:rPr>
            </w:pPr>
            <w:moveFrom w:id="910" w:author="VP03" w:date="2017-09-10T14:40:00Z">
              <w:del w:id="911" w:author="VP03" w:date="2017-09-10T18:41:00Z">
                <w:r w:rsidRPr="00AC0C43" w:rsidDel="00E566FC">
                  <w:rPr>
                    <w:rFonts w:cs="Arial"/>
                    <w:color w:val="000000" w:themeColor="text1"/>
                  </w:rPr>
                  <w:delText>70 или 240 кбит/с (</w:delText>
                </w:r>
                <w:r w:rsidRPr="00AC0C43" w:rsidDel="00E566FC">
                  <w:rPr>
                    <w:rFonts w:cs="Arial"/>
                    <w:color w:val="000000" w:themeColor="text1"/>
                    <w:lang w:val="en-US"/>
                  </w:rPr>
                  <w:delText>GMSK</w:delText>
                </w:r>
                <w:r w:rsidRPr="00AC0C43" w:rsidDel="00E566FC">
                  <w:rPr>
                    <w:rFonts w:cs="Arial"/>
                    <w:color w:val="000000" w:themeColor="text1"/>
                  </w:rPr>
                  <w:delText xml:space="preserve"> или 8</w:delText>
                </w:r>
                <w:r w:rsidRPr="00AC0C43" w:rsidDel="00E566FC">
                  <w:rPr>
                    <w:rFonts w:cs="Arial"/>
                    <w:color w:val="000000" w:themeColor="text1"/>
                    <w:lang w:val="en-US"/>
                  </w:rPr>
                  <w:delText>PSK</w:delText>
                </w:r>
                <w:r w:rsidRPr="00AC0C43" w:rsidDel="00E566FC">
                  <w:rPr>
                    <w:rFonts w:cs="Arial"/>
                    <w:color w:val="000000" w:themeColor="text1"/>
                  </w:rPr>
                  <w:delText>)</w:delText>
                </w:r>
              </w:del>
            </w:moveFrom>
          </w:p>
        </w:tc>
        <w:tc>
          <w:tcPr>
            <w:tcW w:w="2126" w:type="dxa"/>
            <w:tcBorders>
              <w:top w:val="nil"/>
              <w:left w:val="single" w:sz="2" w:space="0" w:color="000000"/>
              <w:bottom w:val="single" w:sz="2" w:space="0" w:color="000000"/>
              <w:right w:val="single" w:sz="2" w:space="0" w:color="000000"/>
            </w:tcBorders>
            <w:tcPrChange w:id="912" w:author="VP03" w:date="2017-09-10T18:41:00Z">
              <w:tcPr>
                <w:tcW w:w="2126" w:type="dxa"/>
                <w:tcBorders>
                  <w:top w:val="nil"/>
                  <w:left w:val="single" w:sz="2" w:space="0" w:color="000000"/>
                  <w:bottom w:val="single" w:sz="2" w:space="0" w:color="000000"/>
                  <w:right w:val="single" w:sz="2" w:space="0" w:color="000000"/>
                </w:tcBorders>
              </w:tcPr>
            </w:tcPrChange>
          </w:tcPr>
          <w:p w:rsidR="00BF1BAC" w:rsidRPr="00E566FC" w:rsidDel="00E566FC" w:rsidRDefault="00BF1BAC" w:rsidP="00D700C8">
            <w:pPr>
              <w:rPr>
                <w:del w:id="913" w:author="VP03" w:date="2017-09-10T18:41:00Z"/>
                <w:moveFrom w:id="914" w:author="VP03" w:date="2017-09-10T14:40:00Z"/>
                <w:rFonts w:cs="Arial"/>
                <w:color w:val="000000" w:themeColor="text1"/>
                <w:rPrChange w:id="915" w:author="VP03" w:date="2017-09-10T18:40:00Z">
                  <w:rPr>
                    <w:del w:id="916" w:author="VP03" w:date="2017-09-10T18:41:00Z"/>
                    <w:moveFrom w:id="917" w:author="VP03" w:date="2017-09-10T14:40:00Z"/>
                    <w:rFonts w:cs="Arial"/>
                    <w:color w:val="000000" w:themeColor="text1"/>
                    <w:lang w:val="en-US"/>
                  </w:rPr>
                </w:rPrChange>
              </w:rPr>
            </w:pPr>
            <w:moveFrom w:id="918" w:author="VP03" w:date="2017-09-10T14:40:00Z">
              <w:del w:id="919" w:author="VP03" w:date="2017-09-10T18:41:00Z">
                <w:r w:rsidRPr="00AC0C43" w:rsidDel="00E566FC">
                  <w:rPr>
                    <w:rFonts w:cs="Arial"/>
                    <w:color w:val="000000" w:themeColor="text1"/>
                  </w:rPr>
                  <w:delText>1</w:delText>
                </w:r>
                <w:r w:rsidRPr="00E566FC" w:rsidDel="00E566FC">
                  <w:rPr>
                    <w:rFonts w:cs="Arial"/>
                    <w:color w:val="000000" w:themeColor="text1"/>
                    <w:rPrChange w:id="920" w:author="VP03" w:date="2017-09-10T18:40:00Z">
                      <w:rPr>
                        <w:rFonts w:cs="Arial"/>
                        <w:color w:val="000000" w:themeColor="text1"/>
                        <w:lang w:val="en-US"/>
                      </w:rPr>
                    </w:rPrChange>
                  </w:rPr>
                  <w:delText xml:space="preserve"> </w:delText>
                </w:r>
                <w:r w:rsidRPr="00AC0C43" w:rsidDel="00E566FC">
                  <w:rPr>
                    <w:rFonts w:cs="Arial"/>
                    <w:color w:val="000000" w:themeColor="text1"/>
                  </w:rPr>
                  <w:delText>М</w:delText>
                </w:r>
                <w:r w:rsidRPr="00E566FC" w:rsidDel="00E566FC">
                  <w:rPr>
                    <w:rFonts w:cs="Arial"/>
                    <w:color w:val="000000" w:themeColor="text1"/>
                    <w:rPrChange w:id="921" w:author="VP03" w:date="2017-09-10T18:40:00Z">
                      <w:rPr>
                        <w:rFonts w:cs="Arial"/>
                        <w:color w:val="000000" w:themeColor="text1"/>
                        <w:lang w:val="en-US"/>
                      </w:rPr>
                    </w:rPrChange>
                  </w:rPr>
                  <w:delText xml:space="preserve">бит/с </w:delText>
                </w:r>
                <w:r w:rsidRPr="00AC0C43" w:rsidDel="00E566FC">
                  <w:rPr>
                    <w:rFonts w:cs="Arial"/>
                    <w:color w:val="000000" w:themeColor="text1"/>
                  </w:rPr>
                  <w:delText>(</w:delText>
                </w:r>
                <w:r w:rsidRPr="00E566FC" w:rsidDel="00E566FC">
                  <w:rPr>
                    <w:rFonts w:cs="Arial"/>
                    <w:color w:val="000000" w:themeColor="text1"/>
                    <w:rPrChange w:id="922" w:author="VP03" w:date="2017-09-10T18:40:00Z">
                      <w:rPr>
                        <w:rFonts w:cs="Arial"/>
                        <w:color w:val="000000" w:themeColor="text1"/>
                        <w:lang w:val="en-US"/>
                      </w:rPr>
                    </w:rPrChange>
                  </w:rPr>
                  <w:delText xml:space="preserve">16 </w:delText>
                </w:r>
                <w:r w:rsidRPr="00AC0C43" w:rsidDel="00E566FC">
                  <w:rPr>
                    <w:rFonts w:cs="Arial"/>
                    <w:color w:val="000000" w:themeColor="text1"/>
                    <w:lang w:val="en-US"/>
                  </w:rPr>
                  <w:delText>QAM</w:delText>
                </w:r>
                <w:r w:rsidRPr="00AC0C43" w:rsidDel="00E566FC">
                  <w:rPr>
                    <w:rFonts w:cs="Arial"/>
                    <w:color w:val="000000" w:themeColor="text1"/>
                  </w:rPr>
                  <w:delText>)</w:delText>
                </w:r>
              </w:del>
            </w:moveFrom>
          </w:p>
        </w:tc>
        <w:tc>
          <w:tcPr>
            <w:tcW w:w="3542" w:type="dxa"/>
            <w:tcBorders>
              <w:top w:val="nil"/>
              <w:left w:val="single" w:sz="2" w:space="0" w:color="000000"/>
              <w:bottom w:val="single" w:sz="2" w:space="0" w:color="000000"/>
              <w:right w:val="single" w:sz="2" w:space="0" w:color="000000"/>
            </w:tcBorders>
            <w:tcPrChange w:id="923" w:author="VP03" w:date="2017-09-10T18:41:00Z">
              <w:tcPr>
                <w:tcW w:w="3542" w:type="dxa"/>
                <w:tcBorders>
                  <w:top w:val="nil"/>
                  <w:left w:val="single" w:sz="2" w:space="0" w:color="000000"/>
                  <w:bottom w:val="single" w:sz="2" w:space="0" w:color="000000"/>
                  <w:right w:val="single" w:sz="2" w:space="0" w:color="000000"/>
                </w:tcBorders>
              </w:tcPr>
            </w:tcPrChange>
          </w:tcPr>
          <w:p w:rsidR="00BF1BAC" w:rsidRPr="00AC0C43" w:rsidDel="00E566FC" w:rsidRDefault="00BF1BAC" w:rsidP="00D700C8">
            <w:pPr>
              <w:rPr>
                <w:del w:id="924" w:author="VP03" w:date="2017-09-10T18:41:00Z"/>
                <w:moveFrom w:id="925" w:author="VP03" w:date="2017-09-10T14:40:00Z"/>
                <w:rFonts w:cs="Arial"/>
                <w:color w:val="000000" w:themeColor="text1"/>
              </w:rPr>
            </w:pPr>
            <w:moveFrom w:id="926" w:author="VP03" w:date="2017-09-10T14:40:00Z">
              <w:del w:id="927" w:author="VP03" w:date="2017-09-10T18:41:00Z">
                <w:r w:rsidRPr="00AC0C43" w:rsidDel="00E566FC">
                  <w:rPr>
                    <w:rFonts w:cs="Arial"/>
                    <w:color w:val="000000" w:themeColor="text1"/>
                  </w:rPr>
                  <w:delText>240 кбит/с (линия вниз); 240 кбит/с или 20 кбит/с (линия вверх)</w:delText>
                </w:r>
              </w:del>
            </w:moveFrom>
          </w:p>
        </w:tc>
      </w:tr>
      <w:tr w:rsidR="00BF1BAC" w:rsidRPr="00AC0C43" w:rsidDel="00E566FC" w:rsidTr="00E566FC">
        <w:trPr>
          <w:gridAfter w:val="1"/>
          <w:wAfter w:w="6" w:type="dxa"/>
          <w:jc w:val="center"/>
          <w:del w:id="928" w:author="VP03" w:date="2017-09-10T18:41:00Z"/>
          <w:trPrChange w:id="929" w:author="VP03" w:date="2017-09-10T18:41:00Z">
            <w:trPr>
              <w:gridAfter w:val="1"/>
              <w:wAfter w:w="6" w:type="dxa"/>
              <w:jc w:val="center"/>
            </w:trPr>
          </w:trPrChange>
        </w:trPr>
        <w:tc>
          <w:tcPr>
            <w:tcW w:w="2126" w:type="dxa"/>
            <w:tcBorders>
              <w:top w:val="nil"/>
              <w:left w:val="single" w:sz="2" w:space="0" w:color="000000"/>
              <w:bottom w:val="single" w:sz="2" w:space="0" w:color="000000"/>
              <w:right w:val="nil"/>
            </w:tcBorders>
            <w:tcPrChange w:id="930" w:author="VP03" w:date="2017-09-10T18:41:00Z">
              <w:tcPr>
                <w:tcW w:w="2126" w:type="dxa"/>
                <w:tcBorders>
                  <w:top w:val="nil"/>
                  <w:left w:val="single" w:sz="2" w:space="0" w:color="000000"/>
                  <w:bottom w:val="single" w:sz="2" w:space="0" w:color="000000"/>
                  <w:right w:val="nil"/>
                </w:tcBorders>
              </w:tcPr>
            </w:tcPrChange>
          </w:tcPr>
          <w:p w:rsidR="00BF1BAC" w:rsidRPr="00E566FC" w:rsidDel="00E566FC" w:rsidRDefault="00BF1BAC" w:rsidP="00D700C8">
            <w:pPr>
              <w:rPr>
                <w:del w:id="931" w:author="VP03" w:date="2017-09-10T18:41:00Z"/>
                <w:moveFrom w:id="932" w:author="VP03" w:date="2017-09-10T14:40:00Z"/>
                <w:rFonts w:cs="Arial"/>
                <w:color w:val="000000" w:themeColor="text1"/>
                <w:rPrChange w:id="933" w:author="VP03" w:date="2017-09-10T18:40:00Z">
                  <w:rPr>
                    <w:del w:id="934" w:author="VP03" w:date="2017-09-10T18:41:00Z"/>
                    <w:moveFrom w:id="935" w:author="VP03" w:date="2017-09-10T14:40:00Z"/>
                    <w:rFonts w:cs="Arial"/>
                    <w:color w:val="000000" w:themeColor="text1"/>
                    <w:lang w:val="en-US"/>
                  </w:rPr>
                </w:rPrChange>
              </w:rPr>
            </w:pPr>
            <w:moveFrom w:id="936" w:author="VP03" w:date="2017-09-10T14:40:00Z">
              <w:del w:id="937" w:author="VP03" w:date="2017-09-10T18:41:00Z">
                <w:r w:rsidRPr="00E566FC" w:rsidDel="00E566FC">
                  <w:rPr>
                    <w:rFonts w:cs="Arial"/>
                    <w:color w:val="000000" w:themeColor="text1"/>
                    <w:rPrChange w:id="938" w:author="VP03" w:date="2017-09-10T18:40:00Z">
                      <w:rPr>
                        <w:rFonts w:cs="Arial"/>
                        <w:color w:val="000000" w:themeColor="text1"/>
                        <w:lang w:val="en-US"/>
                      </w:rPr>
                    </w:rPrChange>
                  </w:rPr>
                  <w:delText xml:space="preserve">Тип </w:delText>
                </w:r>
                <w:r w:rsidRPr="00AC0C43" w:rsidDel="00E566FC">
                  <w:rPr>
                    <w:rFonts w:cs="Arial"/>
                    <w:color w:val="000000" w:themeColor="text1"/>
                  </w:rPr>
                  <w:delText>радио</w:delText>
                </w:r>
                <w:r w:rsidRPr="00E566FC" w:rsidDel="00E566FC">
                  <w:rPr>
                    <w:rFonts w:cs="Arial"/>
                    <w:color w:val="000000" w:themeColor="text1"/>
                    <w:rPrChange w:id="939" w:author="VP03" w:date="2017-09-10T18:40:00Z">
                      <w:rPr>
                        <w:rFonts w:cs="Arial"/>
                        <w:color w:val="000000" w:themeColor="text1"/>
                        <w:lang w:val="en-US"/>
                      </w:rPr>
                    </w:rPrChange>
                  </w:rPr>
                  <w:delText>доступа</w:delText>
                </w:r>
              </w:del>
            </w:moveFrom>
          </w:p>
        </w:tc>
        <w:tc>
          <w:tcPr>
            <w:tcW w:w="2266" w:type="dxa"/>
            <w:tcBorders>
              <w:top w:val="nil"/>
              <w:left w:val="single" w:sz="2" w:space="0" w:color="000000"/>
              <w:bottom w:val="single" w:sz="2" w:space="0" w:color="000000"/>
              <w:right w:val="single" w:sz="2" w:space="0" w:color="000000"/>
            </w:tcBorders>
            <w:tcPrChange w:id="940" w:author="VP03" w:date="2017-09-10T18:41:00Z">
              <w:tcPr>
                <w:tcW w:w="2266" w:type="dxa"/>
                <w:tcBorders>
                  <w:top w:val="nil"/>
                  <w:left w:val="single" w:sz="2" w:space="0" w:color="000000"/>
                  <w:bottom w:val="single" w:sz="2" w:space="0" w:color="000000"/>
                  <w:right w:val="single" w:sz="2" w:space="0" w:color="000000"/>
                </w:tcBorders>
              </w:tcPr>
            </w:tcPrChange>
          </w:tcPr>
          <w:p w:rsidR="00BF1BAC" w:rsidRPr="00E566FC" w:rsidDel="00E566FC" w:rsidRDefault="00BF1BAC" w:rsidP="00D700C8">
            <w:pPr>
              <w:rPr>
                <w:del w:id="941" w:author="VP03" w:date="2017-09-10T18:41:00Z"/>
                <w:moveFrom w:id="942" w:author="VP03" w:date="2017-09-10T14:40:00Z"/>
                <w:rFonts w:cs="Arial"/>
                <w:color w:val="000000" w:themeColor="text1"/>
                <w:rPrChange w:id="943" w:author="VP03" w:date="2017-09-10T18:40:00Z">
                  <w:rPr>
                    <w:del w:id="944" w:author="VP03" w:date="2017-09-10T18:41:00Z"/>
                    <w:moveFrom w:id="945" w:author="VP03" w:date="2017-09-10T14:40:00Z"/>
                    <w:rFonts w:cs="Arial"/>
                    <w:color w:val="000000" w:themeColor="text1"/>
                    <w:lang w:val="en-US"/>
                  </w:rPr>
                </w:rPrChange>
              </w:rPr>
            </w:pPr>
            <w:moveFrom w:id="946" w:author="VP03" w:date="2017-09-10T14:40:00Z">
              <w:del w:id="947" w:author="VP03" w:date="2017-09-10T18:41:00Z">
                <w:r w:rsidRPr="00AC0C43" w:rsidDel="00E566FC">
                  <w:rPr>
                    <w:rFonts w:cs="Arial"/>
                    <w:color w:val="000000" w:themeColor="text1"/>
                    <w:lang w:val="en-US"/>
                  </w:rPr>
                  <w:delText>TDMA</w:delText>
                </w:r>
                <w:r w:rsidRPr="00E566FC" w:rsidDel="00E566FC">
                  <w:rPr>
                    <w:rFonts w:cs="Arial"/>
                    <w:color w:val="000000" w:themeColor="text1"/>
                    <w:rPrChange w:id="948" w:author="VP03" w:date="2017-09-10T18:40:00Z">
                      <w:rPr>
                        <w:rFonts w:cs="Arial"/>
                        <w:color w:val="000000" w:themeColor="text1"/>
                        <w:lang w:val="en-US"/>
                      </w:rPr>
                    </w:rPrChange>
                  </w:rPr>
                  <w:delText>/</w:delText>
                </w:r>
                <w:r w:rsidRPr="00AC0C43" w:rsidDel="00E566FC">
                  <w:rPr>
                    <w:rFonts w:cs="Arial"/>
                    <w:color w:val="000000" w:themeColor="text1"/>
                    <w:lang w:val="en-US"/>
                  </w:rPr>
                  <w:delText>FDMA</w:delText>
                </w:r>
              </w:del>
            </w:moveFrom>
          </w:p>
        </w:tc>
        <w:tc>
          <w:tcPr>
            <w:tcW w:w="2126" w:type="dxa"/>
            <w:tcBorders>
              <w:top w:val="nil"/>
              <w:left w:val="single" w:sz="2" w:space="0" w:color="000000"/>
              <w:bottom w:val="single" w:sz="2" w:space="0" w:color="000000"/>
              <w:right w:val="single" w:sz="2" w:space="0" w:color="000000"/>
            </w:tcBorders>
            <w:tcPrChange w:id="949" w:author="VP03" w:date="2017-09-10T18:41:00Z">
              <w:tcPr>
                <w:tcW w:w="2126" w:type="dxa"/>
                <w:tcBorders>
                  <w:top w:val="nil"/>
                  <w:left w:val="single" w:sz="2" w:space="0" w:color="000000"/>
                  <w:bottom w:val="single" w:sz="2" w:space="0" w:color="000000"/>
                  <w:right w:val="single" w:sz="2" w:space="0" w:color="000000"/>
                </w:tcBorders>
              </w:tcPr>
            </w:tcPrChange>
          </w:tcPr>
          <w:p w:rsidR="00BF1BAC" w:rsidRPr="00AC0C43" w:rsidDel="00E566FC" w:rsidRDefault="00BF1BAC" w:rsidP="00D700C8">
            <w:pPr>
              <w:rPr>
                <w:del w:id="950" w:author="VP03" w:date="2017-09-10T18:41:00Z"/>
                <w:moveFrom w:id="951" w:author="VP03" w:date="2017-09-10T14:40:00Z"/>
                <w:rFonts w:cs="Arial"/>
                <w:color w:val="000000" w:themeColor="text1"/>
              </w:rPr>
            </w:pPr>
            <w:moveFrom w:id="952" w:author="VP03" w:date="2017-09-10T14:40:00Z">
              <w:del w:id="953" w:author="VP03" w:date="2017-09-10T18:41:00Z">
                <w:r w:rsidRPr="00AC0C43" w:rsidDel="00E566FC">
                  <w:rPr>
                    <w:rFonts w:cs="Arial"/>
                    <w:color w:val="000000" w:themeColor="text1"/>
                    <w:lang w:val="en-US"/>
                  </w:rPr>
                  <w:delText>OFDMA</w:delText>
                </w:r>
                <w:r w:rsidRPr="00AC0C43" w:rsidDel="00E566FC">
                  <w:rPr>
                    <w:rFonts w:cs="Arial"/>
                    <w:color w:val="000000" w:themeColor="text1"/>
                  </w:rPr>
                  <w:delText xml:space="preserve"> (линия вниз); </w:delText>
                </w:r>
                <w:r w:rsidRPr="00AC0C43" w:rsidDel="00E566FC">
                  <w:rPr>
                    <w:rFonts w:cs="Arial"/>
                    <w:color w:val="000000" w:themeColor="text1"/>
                    <w:lang w:val="en-US"/>
                  </w:rPr>
                  <w:delText>SC</w:delText>
                </w:r>
                <w:r w:rsidRPr="00AC0C43" w:rsidDel="00E566FC">
                  <w:rPr>
                    <w:rFonts w:cs="Arial"/>
                    <w:color w:val="000000" w:themeColor="text1"/>
                  </w:rPr>
                  <w:delText>-</w:delText>
                </w:r>
                <w:r w:rsidRPr="00AC0C43" w:rsidDel="00E566FC">
                  <w:rPr>
                    <w:rFonts w:cs="Arial"/>
                    <w:color w:val="000000" w:themeColor="text1"/>
                    <w:lang w:val="en-US"/>
                  </w:rPr>
                  <w:delText>FDMA</w:delText>
                </w:r>
                <w:r w:rsidRPr="00AC0C43" w:rsidDel="00E566FC">
                  <w:rPr>
                    <w:rFonts w:cs="Arial"/>
                    <w:color w:val="000000" w:themeColor="text1"/>
                  </w:rPr>
                  <w:delText xml:space="preserve"> (линия вверх)</w:delText>
                </w:r>
              </w:del>
            </w:moveFrom>
          </w:p>
        </w:tc>
        <w:tc>
          <w:tcPr>
            <w:tcW w:w="3542" w:type="dxa"/>
            <w:tcBorders>
              <w:top w:val="nil"/>
              <w:left w:val="single" w:sz="2" w:space="0" w:color="000000"/>
              <w:bottom w:val="single" w:sz="2" w:space="0" w:color="000000"/>
              <w:right w:val="single" w:sz="2" w:space="0" w:color="000000"/>
            </w:tcBorders>
            <w:tcPrChange w:id="954" w:author="VP03" w:date="2017-09-10T18:41:00Z">
              <w:tcPr>
                <w:tcW w:w="3542" w:type="dxa"/>
                <w:tcBorders>
                  <w:top w:val="nil"/>
                  <w:left w:val="single" w:sz="2" w:space="0" w:color="000000"/>
                  <w:bottom w:val="single" w:sz="2" w:space="0" w:color="000000"/>
                  <w:right w:val="single" w:sz="2" w:space="0" w:color="000000"/>
                </w:tcBorders>
              </w:tcPr>
            </w:tcPrChange>
          </w:tcPr>
          <w:p w:rsidR="00BF1BAC" w:rsidRPr="00AC0C43" w:rsidDel="00E566FC" w:rsidRDefault="00BF1BAC" w:rsidP="00D700C8">
            <w:pPr>
              <w:rPr>
                <w:del w:id="955" w:author="VP03" w:date="2017-09-10T18:41:00Z"/>
                <w:moveFrom w:id="956" w:author="VP03" w:date="2017-09-10T14:40:00Z"/>
                <w:rFonts w:cs="Arial"/>
                <w:color w:val="000000" w:themeColor="text1"/>
              </w:rPr>
            </w:pPr>
            <w:moveFrom w:id="957" w:author="VP03" w:date="2017-09-10T14:40:00Z">
              <w:del w:id="958" w:author="VP03" w:date="2017-09-10T18:41:00Z">
                <w:r w:rsidRPr="00AC0C43" w:rsidDel="00E566FC">
                  <w:rPr>
                    <w:rFonts w:cs="Arial"/>
                    <w:color w:val="000000" w:themeColor="text1"/>
                    <w:lang w:val="en-US"/>
                  </w:rPr>
                  <w:delText>OFDMA</w:delText>
                </w:r>
                <w:r w:rsidRPr="00AC0C43" w:rsidDel="00E566FC">
                  <w:rPr>
                    <w:rFonts w:cs="Arial"/>
                    <w:color w:val="000000" w:themeColor="text1"/>
                  </w:rPr>
                  <w:delText xml:space="preserve"> (линия вниз); </w:delText>
                </w:r>
                <w:r w:rsidRPr="00AC0C43" w:rsidDel="00E566FC">
                  <w:rPr>
                    <w:rFonts w:cs="Arial"/>
                    <w:color w:val="000000" w:themeColor="text1"/>
                    <w:lang w:val="en-US"/>
                  </w:rPr>
                  <w:delText>SC</w:delText>
                </w:r>
                <w:r w:rsidRPr="00AC0C43" w:rsidDel="00E566FC">
                  <w:rPr>
                    <w:rFonts w:cs="Arial"/>
                    <w:color w:val="000000" w:themeColor="text1"/>
                  </w:rPr>
                  <w:delText>-</w:delText>
                </w:r>
                <w:r w:rsidRPr="00AC0C43" w:rsidDel="00E566FC">
                  <w:rPr>
                    <w:rFonts w:cs="Arial"/>
                    <w:color w:val="000000" w:themeColor="text1"/>
                    <w:lang w:val="en-US"/>
                  </w:rPr>
                  <w:delText>FDMA</w:delText>
                </w:r>
                <w:r w:rsidRPr="00AC0C43" w:rsidDel="00E566FC">
                  <w:rPr>
                    <w:rFonts w:cs="Arial"/>
                    <w:color w:val="000000" w:themeColor="text1"/>
                  </w:rPr>
                  <w:delText xml:space="preserve"> или </w:delText>
                </w:r>
                <w:r w:rsidRPr="00AC0C43" w:rsidDel="00E566FC">
                  <w:rPr>
                    <w:rFonts w:cs="Arial"/>
                    <w:color w:val="000000" w:themeColor="text1"/>
                    <w:lang w:val="en-US"/>
                  </w:rPr>
                  <w:delText>FDMA</w:delText>
                </w:r>
                <w:r w:rsidRPr="00AC0C43" w:rsidDel="00E566FC">
                  <w:rPr>
                    <w:rFonts w:cs="Arial"/>
                    <w:color w:val="000000" w:themeColor="text1"/>
                  </w:rPr>
                  <w:delText>/</w:delText>
                </w:r>
                <w:r w:rsidRPr="00AC0C43" w:rsidDel="00E566FC">
                  <w:rPr>
                    <w:rFonts w:cs="Arial"/>
                    <w:color w:val="000000" w:themeColor="text1"/>
                    <w:lang w:val="en-US"/>
                  </w:rPr>
                  <w:delText>GMSK</w:delText>
                </w:r>
                <w:r w:rsidRPr="00AC0C43" w:rsidDel="00E566FC">
                  <w:rPr>
                    <w:rFonts w:cs="Arial"/>
                    <w:color w:val="000000" w:themeColor="text1"/>
                  </w:rPr>
                  <w:delText xml:space="preserve"> (линия вверх)</w:delText>
                </w:r>
              </w:del>
            </w:moveFrom>
          </w:p>
        </w:tc>
      </w:tr>
      <w:tr w:rsidR="00BF1BAC" w:rsidRPr="00AC0C43" w:rsidDel="00E566FC" w:rsidTr="00E566FC">
        <w:trPr>
          <w:gridAfter w:val="1"/>
          <w:wAfter w:w="6" w:type="dxa"/>
          <w:jc w:val="center"/>
          <w:del w:id="959" w:author="VP03" w:date="2017-09-10T18:41:00Z"/>
          <w:trPrChange w:id="960" w:author="VP03" w:date="2017-09-10T18:41:00Z">
            <w:trPr>
              <w:gridAfter w:val="1"/>
              <w:wAfter w:w="6" w:type="dxa"/>
              <w:jc w:val="center"/>
            </w:trPr>
          </w:trPrChange>
        </w:trPr>
        <w:tc>
          <w:tcPr>
            <w:tcW w:w="2126" w:type="dxa"/>
            <w:tcBorders>
              <w:top w:val="single" w:sz="2" w:space="0" w:color="000000"/>
              <w:left w:val="single" w:sz="2" w:space="0" w:color="000000"/>
              <w:bottom w:val="single" w:sz="4" w:space="0" w:color="auto"/>
              <w:right w:val="nil"/>
            </w:tcBorders>
            <w:tcPrChange w:id="961" w:author="VP03" w:date="2017-09-10T18:41:00Z">
              <w:tcPr>
                <w:tcW w:w="2126" w:type="dxa"/>
                <w:tcBorders>
                  <w:top w:val="single" w:sz="2" w:space="0" w:color="000000"/>
                  <w:left w:val="single" w:sz="2" w:space="0" w:color="000000"/>
                  <w:bottom w:val="single" w:sz="4" w:space="0" w:color="auto"/>
                  <w:right w:val="nil"/>
                </w:tcBorders>
              </w:tcPr>
            </w:tcPrChange>
          </w:tcPr>
          <w:p w:rsidR="00BF1BAC" w:rsidRPr="00E566FC" w:rsidDel="00E566FC" w:rsidRDefault="00BF1BAC" w:rsidP="00D700C8">
            <w:pPr>
              <w:rPr>
                <w:del w:id="962" w:author="VP03" w:date="2017-09-10T18:41:00Z"/>
                <w:moveFrom w:id="963" w:author="VP03" w:date="2017-09-10T14:40:00Z"/>
                <w:rFonts w:cs="Arial"/>
                <w:color w:val="000000" w:themeColor="text1"/>
                <w:rPrChange w:id="964" w:author="VP03" w:date="2017-09-10T18:40:00Z">
                  <w:rPr>
                    <w:del w:id="965" w:author="VP03" w:date="2017-09-10T18:41:00Z"/>
                    <w:moveFrom w:id="966" w:author="VP03" w:date="2017-09-10T14:40:00Z"/>
                    <w:rFonts w:cs="Arial"/>
                    <w:color w:val="000000" w:themeColor="text1"/>
                    <w:lang w:val="en-US"/>
                  </w:rPr>
                </w:rPrChange>
              </w:rPr>
            </w:pPr>
            <w:moveFrom w:id="967" w:author="VP03" w:date="2017-09-10T14:40:00Z">
              <w:del w:id="968" w:author="VP03" w:date="2017-09-10T18:41:00Z">
                <w:r w:rsidRPr="00E566FC" w:rsidDel="00E566FC">
                  <w:rPr>
                    <w:rFonts w:cs="Arial"/>
                    <w:color w:val="000000" w:themeColor="text1"/>
                    <w:rPrChange w:id="969" w:author="VP03" w:date="2017-09-10T18:40:00Z">
                      <w:rPr>
                        <w:rFonts w:cs="Arial"/>
                        <w:color w:val="000000" w:themeColor="text1"/>
                        <w:lang w:val="en-US"/>
                      </w:rPr>
                    </w:rPrChange>
                  </w:rPr>
                  <w:delText>Бюджет радиолинии</w:delText>
                </w:r>
              </w:del>
            </w:moveFrom>
          </w:p>
        </w:tc>
        <w:tc>
          <w:tcPr>
            <w:tcW w:w="2266" w:type="dxa"/>
            <w:tcBorders>
              <w:top w:val="single" w:sz="2" w:space="0" w:color="000000"/>
              <w:left w:val="single" w:sz="2" w:space="0" w:color="000000"/>
              <w:bottom w:val="single" w:sz="4" w:space="0" w:color="auto"/>
              <w:right w:val="single" w:sz="2" w:space="0" w:color="000000"/>
            </w:tcBorders>
            <w:tcPrChange w:id="970" w:author="VP03" w:date="2017-09-10T18:41:00Z">
              <w:tcPr>
                <w:tcW w:w="2266" w:type="dxa"/>
                <w:tcBorders>
                  <w:top w:val="single" w:sz="2" w:space="0" w:color="000000"/>
                  <w:left w:val="single" w:sz="2" w:space="0" w:color="000000"/>
                  <w:bottom w:val="single" w:sz="4" w:space="0" w:color="auto"/>
                  <w:right w:val="single" w:sz="2" w:space="0" w:color="000000"/>
                </w:tcBorders>
              </w:tcPr>
            </w:tcPrChange>
          </w:tcPr>
          <w:p w:rsidR="00BF1BAC" w:rsidRPr="00AC0C43" w:rsidDel="00E566FC" w:rsidRDefault="00BF1BAC" w:rsidP="00D700C8">
            <w:pPr>
              <w:rPr>
                <w:del w:id="971" w:author="VP03" w:date="2017-09-10T18:41:00Z"/>
                <w:moveFrom w:id="972" w:author="VP03" w:date="2017-09-10T14:40:00Z"/>
                <w:rFonts w:cs="Arial"/>
                <w:color w:val="000000" w:themeColor="text1"/>
              </w:rPr>
            </w:pPr>
            <w:moveFrom w:id="973" w:author="VP03" w:date="2017-09-10T14:40:00Z">
              <w:del w:id="974" w:author="VP03" w:date="2017-09-10T18:41:00Z">
                <w:r w:rsidRPr="00AC0C43" w:rsidDel="00E566FC">
                  <w:rPr>
                    <w:rFonts w:cs="Arial"/>
                    <w:color w:val="000000" w:themeColor="text1"/>
                  </w:rPr>
                  <w:delText xml:space="preserve">До 164 дБ или на 24 дБ лучше </w:delText>
                </w:r>
                <w:r w:rsidRPr="00AC0C43" w:rsidDel="00E566FC">
                  <w:rPr>
                    <w:rFonts w:cs="Arial"/>
                    <w:color w:val="000000" w:themeColor="text1"/>
                    <w:lang w:val="en-US"/>
                  </w:rPr>
                  <w:delText>GSM</w:delText>
                </w:r>
                <w:r w:rsidRPr="00AC0C43" w:rsidDel="00E566FC">
                  <w:rPr>
                    <w:rFonts w:cs="Arial"/>
                    <w:color w:val="000000" w:themeColor="text1"/>
                    <w:vertAlign w:val="superscript"/>
                  </w:rPr>
                  <w:delText>*</w:delText>
                </w:r>
              </w:del>
            </w:moveFrom>
          </w:p>
        </w:tc>
        <w:tc>
          <w:tcPr>
            <w:tcW w:w="2126" w:type="dxa"/>
            <w:tcBorders>
              <w:top w:val="single" w:sz="2" w:space="0" w:color="000000"/>
              <w:left w:val="single" w:sz="2" w:space="0" w:color="000000"/>
              <w:bottom w:val="single" w:sz="4" w:space="0" w:color="auto"/>
              <w:right w:val="single" w:sz="2" w:space="0" w:color="000000"/>
            </w:tcBorders>
            <w:tcPrChange w:id="975" w:author="VP03" w:date="2017-09-10T18:41:00Z">
              <w:tcPr>
                <w:tcW w:w="2126" w:type="dxa"/>
                <w:tcBorders>
                  <w:top w:val="single" w:sz="2" w:space="0" w:color="000000"/>
                  <w:left w:val="single" w:sz="2" w:space="0" w:color="000000"/>
                  <w:bottom w:val="single" w:sz="4" w:space="0" w:color="auto"/>
                  <w:right w:val="single" w:sz="2" w:space="0" w:color="000000"/>
                </w:tcBorders>
              </w:tcPr>
            </w:tcPrChange>
          </w:tcPr>
          <w:p w:rsidR="00BF1BAC" w:rsidRPr="00AC0C43" w:rsidDel="00E566FC" w:rsidRDefault="00BF1BAC" w:rsidP="00D700C8">
            <w:pPr>
              <w:rPr>
                <w:del w:id="976" w:author="VP03" w:date="2017-09-10T18:41:00Z"/>
                <w:moveFrom w:id="977" w:author="VP03" w:date="2017-09-10T14:40:00Z"/>
                <w:rFonts w:cs="Arial"/>
                <w:color w:val="000000" w:themeColor="text1"/>
              </w:rPr>
            </w:pPr>
            <w:moveFrom w:id="978" w:author="VP03" w:date="2017-09-10T14:40:00Z">
              <w:del w:id="979" w:author="VP03" w:date="2017-09-10T18:41:00Z">
                <w:r w:rsidRPr="00AC0C43" w:rsidDel="00E566FC">
                  <w:rPr>
                    <w:rFonts w:cs="Arial"/>
                    <w:color w:val="000000" w:themeColor="text1"/>
                  </w:rPr>
                  <w:delText xml:space="preserve">До 155 дБ или на 15 дБ лучше </w:delText>
                </w:r>
                <w:r w:rsidRPr="00AC0C43" w:rsidDel="00E566FC">
                  <w:rPr>
                    <w:rFonts w:cs="Arial"/>
                    <w:color w:val="000000" w:themeColor="text1"/>
                    <w:lang w:val="en-US"/>
                  </w:rPr>
                  <w:delText>GSM</w:delText>
                </w:r>
                <w:r w:rsidRPr="00AC0C43" w:rsidDel="00E566FC">
                  <w:rPr>
                    <w:rFonts w:cs="Arial"/>
                    <w:color w:val="000000" w:themeColor="text1"/>
                    <w:vertAlign w:val="superscript"/>
                  </w:rPr>
                  <w:delText>*</w:delText>
                </w:r>
              </w:del>
            </w:moveFrom>
          </w:p>
        </w:tc>
        <w:tc>
          <w:tcPr>
            <w:tcW w:w="3542" w:type="dxa"/>
            <w:tcBorders>
              <w:top w:val="single" w:sz="2" w:space="0" w:color="000000"/>
              <w:left w:val="single" w:sz="2" w:space="0" w:color="000000"/>
              <w:bottom w:val="single" w:sz="4" w:space="0" w:color="auto"/>
              <w:right w:val="single" w:sz="2" w:space="0" w:color="000000"/>
            </w:tcBorders>
            <w:tcPrChange w:id="980" w:author="VP03" w:date="2017-09-10T18:41:00Z">
              <w:tcPr>
                <w:tcW w:w="3542" w:type="dxa"/>
                <w:tcBorders>
                  <w:top w:val="single" w:sz="2" w:space="0" w:color="000000"/>
                  <w:left w:val="single" w:sz="2" w:space="0" w:color="000000"/>
                  <w:bottom w:val="single" w:sz="4" w:space="0" w:color="auto"/>
                  <w:right w:val="single" w:sz="2" w:space="0" w:color="000000"/>
                </w:tcBorders>
              </w:tcPr>
            </w:tcPrChange>
          </w:tcPr>
          <w:p w:rsidR="00BF1BAC" w:rsidRPr="00AC0C43" w:rsidDel="00E566FC" w:rsidRDefault="00BF1BAC" w:rsidP="00D700C8">
            <w:pPr>
              <w:rPr>
                <w:del w:id="981" w:author="VP03" w:date="2017-09-10T18:41:00Z"/>
                <w:moveFrom w:id="982" w:author="VP03" w:date="2017-09-10T14:40:00Z"/>
                <w:rFonts w:cs="Arial"/>
                <w:color w:val="000000" w:themeColor="text1"/>
              </w:rPr>
            </w:pPr>
            <w:moveFrom w:id="983" w:author="VP03" w:date="2017-09-10T14:40:00Z">
              <w:del w:id="984" w:author="VP03" w:date="2017-09-10T18:41:00Z">
                <w:r w:rsidRPr="00AC0C43" w:rsidDel="00E566FC">
                  <w:rPr>
                    <w:rFonts w:cs="Arial"/>
                    <w:color w:val="000000" w:themeColor="text1"/>
                  </w:rPr>
                  <w:delText xml:space="preserve">До 164 дБ или на 24 дБ лучше </w:delText>
                </w:r>
                <w:r w:rsidRPr="00AC0C43" w:rsidDel="00E566FC">
                  <w:rPr>
                    <w:rFonts w:cs="Arial"/>
                    <w:color w:val="000000" w:themeColor="text1"/>
                    <w:lang w:val="en-US"/>
                  </w:rPr>
                  <w:delText>GSM</w:delText>
                </w:r>
                <w:r w:rsidRPr="00AC0C43" w:rsidDel="00E566FC">
                  <w:rPr>
                    <w:rFonts w:cs="Arial"/>
                    <w:color w:val="000000" w:themeColor="text1"/>
                    <w:vertAlign w:val="superscript"/>
                  </w:rPr>
                  <w:delText>*</w:delText>
                </w:r>
              </w:del>
            </w:moveFrom>
          </w:p>
        </w:tc>
      </w:tr>
      <w:tr w:rsidR="00BF1BAC" w:rsidRPr="00AC0C43" w:rsidDel="00E566FC" w:rsidTr="00D700C8">
        <w:trPr>
          <w:jc w:val="center"/>
          <w:del w:id="985" w:author="VP03" w:date="2017-09-10T18:41:00Z"/>
        </w:trPr>
        <w:tc>
          <w:tcPr>
            <w:tcW w:w="10066" w:type="dxa"/>
            <w:gridSpan w:val="5"/>
            <w:tcBorders>
              <w:top w:val="single" w:sz="4" w:space="0" w:color="auto"/>
              <w:left w:val="single" w:sz="2" w:space="0" w:color="000000"/>
              <w:bottom w:val="single" w:sz="2" w:space="0" w:color="000000"/>
              <w:right w:val="single" w:sz="2" w:space="0" w:color="000000"/>
            </w:tcBorders>
          </w:tcPr>
          <w:p w:rsidR="00BF1BAC" w:rsidRPr="00AC0C43" w:rsidDel="00E566FC" w:rsidRDefault="00BF1BAC" w:rsidP="00D700C8">
            <w:pPr>
              <w:rPr>
                <w:del w:id="986" w:author="VP03" w:date="2017-09-10T18:41:00Z"/>
                <w:moveFrom w:id="987" w:author="VP03" w:date="2017-09-10T14:40:00Z"/>
                <w:rFonts w:cs="Arial"/>
                <w:color w:val="000000" w:themeColor="text1"/>
              </w:rPr>
            </w:pPr>
            <w:moveFrom w:id="988" w:author="VP03" w:date="2017-09-10T14:40:00Z">
              <w:del w:id="989" w:author="VP03" w:date="2017-09-10T18:41:00Z">
                <w:r w:rsidRPr="00AC0C43" w:rsidDel="00E566FC">
                  <w:rPr>
                    <w:rFonts w:cs="Arial"/>
                    <w:color w:val="000000" w:themeColor="text1"/>
                    <w:vertAlign w:val="superscript"/>
                  </w:rPr>
                  <w:delText>*</w:delText>
                </w:r>
                <w:r w:rsidRPr="00AC0C43" w:rsidDel="00E566FC">
                  <w:rPr>
                    <w:rFonts w:cs="Arial"/>
                    <w:color w:val="000000" w:themeColor="text1"/>
                  </w:rPr>
                  <w:delText>3</w:delText>
                </w:r>
                <w:r w:rsidRPr="00AC0C43" w:rsidDel="00E566FC">
                  <w:rPr>
                    <w:rFonts w:cs="Arial"/>
                    <w:color w:val="000000" w:themeColor="text1"/>
                    <w:lang w:val="en-US"/>
                  </w:rPr>
                  <w:delText>GPP</w:delText>
                </w:r>
                <w:r w:rsidRPr="00AC0C43" w:rsidDel="00E566FC">
                  <w:rPr>
                    <w:rFonts w:cs="Arial"/>
                    <w:color w:val="000000" w:themeColor="text1"/>
                  </w:rPr>
                  <w:delText xml:space="preserve"> </w:delText>
                </w:r>
                <w:r w:rsidRPr="00AC0C43" w:rsidDel="00E566FC">
                  <w:rPr>
                    <w:rFonts w:cs="Arial"/>
                    <w:color w:val="000000" w:themeColor="text1"/>
                    <w:lang w:val="en-US"/>
                  </w:rPr>
                  <w:delText>TR</w:delText>
                </w:r>
                <w:r w:rsidRPr="00AC0C43" w:rsidDel="00E566FC">
                  <w:rPr>
                    <w:rFonts w:cs="Arial"/>
                    <w:color w:val="000000" w:themeColor="text1"/>
                  </w:rPr>
                  <w:delText>36.888/45.820.</w:delText>
                </w:r>
              </w:del>
            </w:moveFrom>
          </w:p>
        </w:tc>
      </w:tr>
      <w:moveFromRangeEnd w:id="756"/>
    </w:tbl>
    <w:p w:rsidR="00BF1BAC" w:rsidDel="002D1A3F" w:rsidRDefault="00BF1BAC" w:rsidP="00BF1BAC">
      <w:pPr>
        <w:ind w:firstLine="567"/>
        <w:rPr>
          <w:del w:id="990" w:author="VP03" w:date="2017-09-10T14:41:00Z"/>
          <w:rFonts w:cs="Arial"/>
          <w:color w:val="000000" w:themeColor="text1"/>
        </w:rPr>
      </w:pPr>
    </w:p>
    <w:p w:rsidR="008B721E" w:rsidRPr="00AC0C43" w:rsidDel="002D1A3F" w:rsidRDefault="008B721E" w:rsidP="00BF1BAC">
      <w:pPr>
        <w:ind w:firstLine="567"/>
        <w:rPr>
          <w:del w:id="991" w:author="VP03" w:date="2017-09-10T14:41:00Z"/>
          <w:rFonts w:cs="Arial"/>
          <w:color w:val="000000" w:themeColor="text1"/>
        </w:rPr>
      </w:pPr>
    </w:p>
    <w:p w:rsidR="00BF1BAC" w:rsidRPr="00AC0C43" w:rsidRDefault="00BF1BAC" w:rsidP="00BF1BAC">
      <w:pPr>
        <w:ind w:firstLine="567"/>
        <w:rPr>
          <w:rFonts w:cs="Arial"/>
          <w:b/>
          <w:i/>
          <w:color w:val="000000" w:themeColor="text1"/>
        </w:rPr>
      </w:pPr>
      <w:r w:rsidRPr="00AC0C43">
        <w:rPr>
          <w:rFonts w:cs="Arial"/>
          <w:b/>
          <w:i/>
          <w:color w:val="000000" w:themeColor="text1"/>
        </w:rPr>
        <w:t>Стандарт eMTC</w:t>
      </w:r>
    </w:p>
    <w:p w:rsidR="00BF1BAC" w:rsidRPr="00AC0C43" w:rsidDel="002D1A3F" w:rsidRDefault="00BF1BAC" w:rsidP="00BF1BAC">
      <w:pPr>
        <w:ind w:firstLine="567"/>
        <w:rPr>
          <w:del w:id="992" w:author="VP03" w:date="2017-09-10T14:39:00Z"/>
          <w:rFonts w:cs="Arial"/>
          <w:color w:val="000000" w:themeColor="text1"/>
        </w:rPr>
      </w:pPr>
      <w:del w:id="993" w:author="VP03" w:date="2017-09-10T14:39:00Z">
        <w:r w:rsidRPr="00AC0C43" w:rsidDel="002D1A3F">
          <w:rPr>
            <w:rFonts w:cs="Arial"/>
            <w:color w:val="000000" w:themeColor="text1"/>
          </w:rPr>
          <w:delText xml:space="preserve">Стандарт eMTC (см. табл. </w:delText>
        </w:r>
        <w:r w:rsidDel="002D1A3F">
          <w:rPr>
            <w:rFonts w:cs="Arial"/>
            <w:color w:val="000000" w:themeColor="text1"/>
          </w:rPr>
          <w:delText>3.1</w:delText>
        </w:r>
        <w:r w:rsidRPr="00AC0C43" w:rsidDel="002D1A3F">
          <w:rPr>
            <w:rFonts w:cs="Arial"/>
            <w:color w:val="000000" w:themeColor="text1"/>
          </w:rPr>
          <w:delText xml:space="preserve">), как адаптация стандарта LTE к требованиям IoT, не требует внесения аппаратных изменений в сеть LTE – он реализуется на программном уровне. Основное отличие eMTC от EC-GSM состоит в повышении скорости передачи данных до 1 Мбит/с в каждом направлении – от абонента и к абоненту. </w:delText>
        </w:r>
      </w:del>
    </w:p>
    <w:p w:rsidR="002D1A3F" w:rsidRDefault="00BF1BAC">
      <w:pPr>
        <w:ind w:firstLine="567"/>
        <w:rPr>
          <w:ins w:id="994" w:author="VP03" w:date="2017-09-10T14:39:00Z"/>
        </w:rPr>
        <w:pPrChange w:id="995" w:author="VP03" w:date="2017-09-10T14:41:00Z">
          <w:pPr>
            <w:spacing w:line="360" w:lineRule="auto"/>
            <w:ind w:firstLine="708"/>
          </w:pPr>
        </w:pPrChange>
      </w:pPr>
      <w:del w:id="996" w:author="VP03" w:date="2017-09-10T14:39:00Z">
        <w:r w:rsidRPr="00AC0C43" w:rsidDel="002D1A3F">
          <w:rPr>
            <w:rFonts w:cs="Arial"/>
            <w:color w:val="000000" w:themeColor="text1"/>
          </w:rPr>
          <w:delText>Сокращение стоимости модуля IoT обеспечивается за счет исключения ряда функциональных возможностей LTE. Задача снижения энергопотребления абонентского устройства и улучшения бюджета линии решается аналогично тому, как это реализовано в EC-GSM. Следует отметить, что в связи с более высокими скоростями передачи информации по показателю улучшения бюджета линии eMTC почти на 10 дБ проигрывает EC-GSM. В сети eMTC можно динамически перераспределять используемые ресурсы (частотный спектр, вычислительную мощность базовой станции и др.) в зависимости от типа и количества подключенных устройств и создаваемого ими трафика.</w:delText>
        </w:r>
      </w:del>
      <w:ins w:id="997" w:author="VP03" w:date="2017-09-10T14:39:00Z">
        <w:r w:rsidR="002D1A3F" w:rsidRPr="00584E35">
          <w:t xml:space="preserve">Стандарт </w:t>
        </w:r>
        <w:r w:rsidR="002D1A3F">
          <w:rPr>
            <w:lang w:val="en-US"/>
          </w:rPr>
          <w:t>LTE</w:t>
        </w:r>
        <w:r w:rsidR="002D1A3F">
          <w:t>-</w:t>
        </w:r>
        <w:r w:rsidR="002D1A3F" w:rsidRPr="00584E35">
          <w:t xml:space="preserve">eMTC </w:t>
        </w:r>
        <w:r w:rsidR="002D1A3F">
          <w:t>является продолжением адаптации</w:t>
        </w:r>
        <w:r w:rsidR="002D1A3F" w:rsidRPr="00584E35">
          <w:t xml:space="preserve"> стандарта LTE к требованиям IoT</w:t>
        </w:r>
        <w:r w:rsidR="002D1A3F">
          <w:t xml:space="preserve">. Ключевой проблемой оригинального стандарта </w:t>
        </w:r>
        <w:r w:rsidR="002D1A3F">
          <w:rPr>
            <w:lang w:val="en-US"/>
          </w:rPr>
          <w:t>LTE</w:t>
        </w:r>
        <w:r w:rsidR="002D1A3F" w:rsidRPr="004D1D3B">
          <w:t xml:space="preserve"> </w:t>
        </w:r>
        <w:r w:rsidR="002D1A3F">
          <w:t xml:space="preserve">для удовлетворения рынка простых и энергоэффективных устройств </w:t>
        </w:r>
        <w:r w:rsidR="002D1A3F">
          <w:rPr>
            <w:lang w:val="en-US"/>
          </w:rPr>
          <w:t>IoT</w:t>
        </w:r>
        <w:r w:rsidR="002D1A3F" w:rsidRPr="004D1D3B">
          <w:t xml:space="preserve"> </w:t>
        </w:r>
        <w:r w:rsidR="002D1A3F">
          <w:t xml:space="preserve">является высокая сложность радиоинтерфейса. В </w:t>
        </w:r>
        <w:r w:rsidR="002D1A3F">
          <w:rPr>
            <w:lang w:val="en-US"/>
          </w:rPr>
          <w:t>LTE</w:t>
        </w:r>
        <w:r w:rsidR="002D1A3F" w:rsidRPr="004D1D3B">
          <w:t xml:space="preserve"> </w:t>
        </w:r>
        <w:r w:rsidR="002D1A3F">
          <w:rPr>
            <w:lang w:val="en-US"/>
          </w:rPr>
          <w:t>re</w:t>
        </w:r>
        <w:r w:rsidR="002D1A3F" w:rsidRPr="004D1D3B">
          <w:t xml:space="preserve">.12 </w:t>
        </w:r>
        <w:r w:rsidR="002D1A3F">
          <w:t xml:space="preserve">была введена новая категория устройств </w:t>
        </w:r>
        <w:r w:rsidR="002D1A3F">
          <w:rPr>
            <w:lang w:val="en-US"/>
          </w:rPr>
          <w:t>LTE</w:t>
        </w:r>
        <w:r w:rsidR="002D1A3F">
          <w:t xml:space="preserve"> </w:t>
        </w:r>
        <w:r w:rsidR="002D1A3F" w:rsidRPr="004D1D3B">
          <w:t>(</w:t>
        </w:r>
        <w:r w:rsidR="002D1A3F">
          <w:rPr>
            <w:lang w:val="en-US"/>
          </w:rPr>
          <w:t>Cat</w:t>
        </w:r>
        <w:r w:rsidR="002D1A3F" w:rsidRPr="004D1D3B">
          <w:t xml:space="preserve">.0) </w:t>
        </w:r>
        <w:r w:rsidR="002D1A3F">
          <w:t xml:space="preserve">без разнесенного приема с уменьшенной пропускной способностью, которая и получила название </w:t>
        </w:r>
        <w:r w:rsidR="002D1A3F">
          <w:rPr>
            <w:lang w:val="en-US"/>
          </w:rPr>
          <w:t>MTC</w:t>
        </w:r>
        <w:r w:rsidR="002D1A3F" w:rsidRPr="004D1D3B">
          <w:t>.</w:t>
        </w:r>
        <w:r w:rsidR="002D1A3F">
          <w:t xml:space="preserve"> Однако данное упрощение не позволило достигнуть требуемых для </w:t>
        </w:r>
        <w:r w:rsidR="002D1A3F">
          <w:rPr>
            <w:lang w:val="en-US"/>
          </w:rPr>
          <w:t>IoT</w:t>
        </w:r>
        <w:r w:rsidR="002D1A3F" w:rsidRPr="004D1D3B">
          <w:t xml:space="preserve"> </w:t>
        </w:r>
        <w:r w:rsidR="002D1A3F">
          <w:t xml:space="preserve">показателей, ив </w:t>
        </w:r>
        <w:r w:rsidR="002D1A3F">
          <w:rPr>
            <w:lang w:val="en-US"/>
          </w:rPr>
          <w:t>LTE</w:t>
        </w:r>
        <w:r w:rsidR="002D1A3F" w:rsidRPr="004D1D3B">
          <w:t xml:space="preserve"> </w:t>
        </w:r>
        <w:r w:rsidR="002D1A3F">
          <w:rPr>
            <w:lang w:val="en-US"/>
          </w:rPr>
          <w:t>rel</w:t>
        </w:r>
        <w:r w:rsidR="002D1A3F" w:rsidRPr="004D1D3B">
          <w:t xml:space="preserve">.13 </w:t>
        </w:r>
        <w:r w:rsidR="002D1A3F">
          <w:t xml:space="preserve">была стандартизована новая категория устройств </w:t>
        </w:r>
        <w:r w:rsidR="002D1A3F">
          <w:rPr>
            <w:lang w:val="en-US"/>
          </w:rPr>
          <w:t>Cat</w:t>
        </w:r>
        <w:r w:rsidR="002D1A3F" w:rsidRPr="004D1D3B">
          <w:t xml:space="preserve"> </w:t>
        </w:r>
        <w:r w:rsidR="002D1A3F">
          <w:rPr>
            <w:lang w:val="en-US"/>
          </w:rPr>
          <w:t>M</w:t>
        </w:r>
        <w:r w:rsidR="002D1A3F">
          <w:t xml:space="preserve">1, которая вместе с внесенными изменениями на уровне радиоинтерфейса вошла в состав </w:t>
        </w:r>
        <w:r w:rsidR="002D1A3F">
          <w:rPr>
            <w:lang w:val="en-US"/>
          </w:rPr>
          <w:t>LTE</w:t>
        </w:r>
        <w:r w:rsidR="002D1A3F" w:rsidRPr="004D1D3B">
          <w:t>-</w:t>
        </w:r>
        <w:r w:rsidR="002D1A3F">
          <w:rPr>
            <w:lang w:val="en-US"/>
          </w:rPr>
          <w:t>eMTC</w:t>
        </w:r>
        <w:r w:rsidR="002D1A3F" w:rsidRPr="004D1D3B">
          <w:t>.</w:t>
        </w:r>
      </w:ins>
    </w:p>
    <w:p w:rsidR="002D1A3F" w:rsidRDefault="002D1A3F">
      <w:pPr>
        <w:ind w:firstLine="708"/>
        <w:rPr>
          <w:ins w:id="998" w:author="VP03" w:date="2017-09-10T14:39:00Z"/>
        </w:rPr>
        <w:pPrChange w:id="999" w:author="VP03" w:date="2017-09-10T14:40:00Z">
          <w:pPr>
            <w:spacing w:line="360" w:lineRule="auto"/>
            <w:ind w:firstLine="708"/>
          </w:pPr>
        </w:pPrChange>
      </w:pPr>
      <w:ins w:id="1000" w:author="VP03" w:date="2017-09-10T14:39:00Z">
        <w:r>
          <w:rPr>
            <w:lang w:val="en-US"/>
          </w:rPr>
          <w:t>LTE</w:t>
        </w:r>
        <w:r w:rsidRPr="004D1D3B">
          <w:t>-</w:t>
        </w:r>
        <w:r>
          <w:rPr>
            <w:lang w:val="en-US"/>
          </w:rPr>
          <w:t>eMTC</w:t>
        </w:r>
        <w:r w:rsidRPr="004D1D3B">
          <w:t xml:space="preserve"> </w:t>
        </w:r>
        <w:r>
          <w:t>обладает несколько меньшей энергоэффективностью, но при этом обеспечивает</w:t>
        </w:r>
        <w:r w:rsidRPr="00584E35">
          <w:t xml:space="preserve"> </w:t>
        </w:r>
        <w:r>
          <w:t>скорость</w:t>
        </w:r>
        <w:r w:rsidRPr="00584E35">
          <w:t xml:space="preserve"> передачи данных до 1 Мбит/с в каждом направлении – от абонента и к абоненту</w:t>
        </w:r>
        <w:r>
          <w:t xml:space="preserve">, а также достаточно низкие задержки на радиоинтерфейсе. Особенностью </w:t>
        </w:r>
        <w:r>
          <w:rPr>
            <w:lang w:val="en-US"/>
          </w:rPr>
          <w:t>LTE</w:t>
        </w:r>
        <w:r w:rsidRPr="004D1D3B">
          <w:t>-</w:t>
        </w:r>
        <w:r>
          <w:rPr>
            <w:lang w:val="en-US"/>
          </w:rPr>
          <w:t>eMTC</w:t>
        </w:r>
        <w:r w:rsidRPr="004D1D3B">
          <w:t xml:space="preserve"> </w:t>
        </w:r>
        <w:r>
          <w:t>является то, что в нем используется ширина канала 1.08 МГц (6 ресурсных блоков), а также режим полудуплекса, что позволяет максимально удешевить оконечные устройства.</w:t>
        </w:r>
        <w:r w:rsidRPr="00584E35">
          <w:t xml:space="preserve"> </w:t>
        </w:r>
        <w:r w:rsidRPr="00584E35">
          <w:lastRenderedPageBreak/>
          <w:t xml:space="preserve">Следует отметить, что в связи с более высокими скоростями передачи информации по показателю улучшения бюджета линии eMTC почти на 10 дБ проигрывает EC-GSM. </w:t>
        </w:r>
      </w:ins>
    </w:p>
    <w:p w:rsidR="002D1A3F" w:rsidRPr="00584E35" w:rsidRDefault="002D1A3F">
      <w:pPr>
        <w:ind w:firstLine="708"/>
        <w:rPr>
          <w:ins w:id="1001" w:author="VP03" w:date="2017-09-10T14:39:00Z"/>
        </w:rPr>
        <w:pPrChange w:id="1002" w:author="VP03" w:date="2017-09-10T14:40:00Z">
          <w:pPr>
            <w:spacing w:line="360" w:lineRule="auto"/>
            <w:ind w:firstLine="708"/>
          </w:pPr>
        </w:pPrChange>
      </w:pPr>
      <w:ins w:id="1003" w:author="VP03" w:date="2017-09-10T14:39:00Z">
        <w:r>
          <w:t xml:space="preserve">С точки зрения использования радиочастотного спектра </w:t>
        </w:r>
        <w:r>
          <w:rPr>
            <w:lang w:val="en-US"/>
          </w:rPr>
          <w:t>LTE</w:t>
        </w:r>
        <w:r w:rsidRPr="00B83C66">
          <w:t>-</w:t>
        </w:r>
        <w:r>
          <w:rPr>
            <w:lang w:val="en-US"/>
          </w:rPr>
          <w:t>eMTC</w:t>
        </w:r>
        <w:r>
          <w:t xml:space="preserve">, как правило, не внедряется в качестве отдельной несущей. В канале </w:t>
        </w:r>
        <w:r>
          <w:rPr>
            <w:lang w:val="en-US"/>
          </w:rPr>
          <w:t>LTE</w:t>
        </w:r>
        <w:r>
          <w:t>,</w:t>
        </w:r>
        <w:r w:rsidRPr="00B83C66">
          <w:t xml:space="preserve"> </w:t>
        </w:r>
        <w:r>
          <w:t xml:space="preserve">практически в любой его части, назначаются 6 ресурсных блоков, через которые происходит вещание пилотных сигналов </w:t>
        </w:r>
        <w:r>
          <w:rPr>
            <w:lang w:val="en-US"/>
          </w:rPr>
          <w:t>LTE</w:t>
        </w:r>
        <w:r w:rsidRPr="00B83C66">
          <w:t>-</w:t>
        </w:r>
        <w:r>
          <w:rPr>
            <w:lang w:val="en-US"/>
          </w:rPr>
          <w:t>eMTC</w:t>
        </w:r>
        <w:r>
          <w:t xml:space="preserve">, и в которых во временной области также мультиплексируются данные </w:t>
        </w:r>
        <w:r>
          <w:rPr>
            <w:lang w:val="en-US"/>
          </w:rPr>
          <w:t>LTE</w:t>
        </w:r>
        <w:r w:rsidRPr="00B83C66">
          <w:t>-</w:t>
        </w:r>
        <w:r>
          <w:rPr>
            <w:lang w:val="en-US"/>
          </w:rPr>
          <w:t>eMTC</w:t>
        </w:r>
        <w:r w:rsidRPr="00B83C66">
          <w:t xml:space="preserve">. </w:t>
        </w:r>
        <w:r>
          <w:t>Это позволяет</w:t>
        </w:r>
        <w:r w:rsidRPr="00584E35">
          <w:t xml:space="preserve"> динамически перераспределять используемые ресурсы (частотный спектр, вычислительную мощность базовой станции и др.) в зависимости от типа и количества подключенных устройств и создаваемого ими трафика.</w:t>
        </w:r>
      </w:ins>
    </w:p>
    <w:p w:rsidR="002D1A3F" w:rsidRPr="00AC0C43" w:rsidRDefault="002D1A3F">
      <w:pPr>
        <w:ind w:firstLine="567"/>
        <w:rPr>
          <w:rFonts w:cs="Arial"/>
          <w:color w:val="000000" w:themeColor="text1"/>
        </w:rPr>
      </w:pPr>
      <w:ins w:id="1004" w:author="VP03" w:date="2017-09-10T14:39:00Z">
        <w:r>
          <w:t xml:space="preserve">При этом данные ресурсные блоки с точки зрения радиоинтерфейса неотличимы от ресурсных блоков </w:t>
        </w:r>
        <w:r>
          <w:rPr>
            <w:lang w:val="en-US"/>
          </w:rPr>
          <w:t>LTE</w:t>
        </w:r>
        <w:r w:rsidRPr="00B83C66">
          <w:t>.</w:t>
        </w:r>
        <w:r>
          <w:t xml:space="preserve"> Фактически отдельная несущая </w:t>
        </w:r>
        <w:r>
          <w:rPr>
            <w:lang w:val="en-US"/>
          </w:rPr>
          <w:t>LTE</w:t>
        </w:r>
        <w:r w:rsidRPr="00325944">
          <w:t>-</w:t>
        </w:r>
        <w:r>
          <w:rPr>
            <w:lang w:val="en-US"/>
          </w:rPr>
          <w:t>eMTC</w:t>
        </w:r>
        <w:r w:rsidRPr="00325944">
          <w:t xml:space="preserve"> </w:t>
        </w:r>
        <w:r>
          <w:t xml:space="preserve">организуется как передача специальных данных в отдельном участке стандартного канала </w:t>
        </w:r>
        <w:r>
          <w:rPr>
            <w:lang w:val="en-US"/>
          </w:rPr>
          <w:t>LTE</w:t>
        </w:r>
        <w:r w:rsidRPr="00225C80">
          <w:t xml:space="preserve">. </w:t>
        </w:r>
        <w:r>
          <w:t xml:space="preserve">Причем в отдельные моменты времени данный участок может использоваться и для передачи обычных данных </w:t>
        </w:r>
        <w:r>
          <w:rPr>
            <w:lang w:val="en-US"/>
          </w:rPr>
          <w:t>LTE</w:t>
        </w:r>
        <w:r w:rsidRPr="00225C80">
          <w:t>.</w:t>
        </w:r>
      </w:ins>
    </w:p>
    <w:p w:rsidR="00BF1BAC" w:rsidRPr="00AC0C43" w:rsidRDefault="00BF1BAC" w:rsidP="00BF1BAC">
      <w:pPr>
        <w:ind w:firstLine="567"/>
        <w:rPr>
          <w:rFonts w:cs="Arial"/>
          <w:b/>
          <w:i/>
          <w:color w:val="000000" w:themeColor="text1"/>
        </w:rPr>
      </w:pPr>
      <w:r w:rsidRPr="00AC0C43">
        <w:rPr>
          <w:rFonts w:cs="Arial"/>
          <w:b/>
          <w:i/>
          <w:color w:val="000000" w:themeColor="text1"/>
        </w:rPr>
        <w:t>Стандарт NB-IoT</w:t>
      </w:r>
    </w:p>
    <w:p w:rsidR="00BF1BAC" w:rsidRPr="00AC0C43" w:rsidRDefault="00BF1BAC" w:rsidP="00BF1BAC">
      <w:pPr>
        <w:ind w:firstLine="567"/>
        <w:rPr>
          <w:rFonts w:cs="Arial"/>
          <w:color w:val="000000" w:themeColor="text1"/>
        </w:rPr>
      </w:pPr>
      <w:r w:rsidRPr="00AC0C43">
        <w:rPr>
          <w:rFonts w:cs="Arial"/>
          <w:color w:val="000000" w:themeColor="text1"/>
        </w:rPr>
        <w:t xml:space="preserve">В отличие от предыдущих двух, стандарт NB-IoT можно считать, скорее, новой разработкой, чем простой адаптацией стандарта LTE к требованиям IoT. NB-IoT предполагает интеграцию c LTE, однако при его внедрении изменяется не только программное, но и аппаратное обеспечение. Стандарт предусматривает создание нового типа радиодоступа, характеристики которого отличаются от LTE (см. табл. </w:t>
      </w:r>
      <w:r>
        <w:rPr>
          <w:rFonts w:cs="Arial"/>
          <w:color w:val="000000" w:themeColor="text1"/>
        </w:rPr>
        <w:t>3.1</w:t>
      </w:r>
      <w:r w:rsidRPr="00AC0C43">
        <w:rPr>
          <w:rFonts w:cs="Arial"/>
          <w:color w:val="000000" w:themeColor="text1"/>
        </w:rPr>
        <w:t xml:space="preserve">). </w:t>
      </w:r>
    </w:p>
    <w:p w:rsidR="00BF1BAC" w:rsidRPr="00AC0C43" w:rsidRDefault="00BF1BAC" w:rsidP="00BF1BAC">
      <w:pPr>
        <w:ind w:firstLine="567"/>
        <w:rPr>
          <w:rFonts w:cs="Arial"/>
          <w:color w:val="000000" w:themeColor="text1"/>
        </w:rPr>
      </w:pPr>
      <w:r w:rsidRPr="00AC0C43">
        <w:rPr>
          <w:rFonts w:cs="Arial"/>
          <w:color w:val="000000" w:themeColor="text1"/>
        </w:rPr>
        <w:t xml:space="preserve">Изменения на уровне радиоканала позволят снизить стоимость устройства NB-IoT по сравнению с eMTC почти на 90%. О поддержке технологии NB-IoT в своих продуктах заявили многие производители сетевого оборудования и абонентских модулей: Ericsson, Huawei, Nokia, Intel, Qualcomm. Так что данный стандарт может оказаться одним из наиболее востребованных при реализации различных проектов IoT. </w:t>
      </w:r>
    </w:p>
    <w:p w:rsidR="00BF1BAC" w:rsidRDefault="00BF1BAC" w:rsidP="00BF1BAC">
      <w:pPr>
        <w:ind w:firstLine="567"/>
        <w:rPr>
          <w:ins w:id="1005" w:author="VP03" w:date="2017-09-10T14:47:00Z"/>
          <w:rFonts w:cs="Arial"/>
          <w:color w:val="000000" w:themeColor="text1"/>
        </w:rPr>
      </w:pPr>
      <w:r w:rsidRPr="00AC0C43">
        <w:rPr>
          <w:rFonts w:cs="Arial"/>
          <w:color w:val="000000" w:themeColor="text1"/>
        </w:rPr>
        <w:t xml:space="preserve">Использование полос радиочастот для данного стандарта </w:t>
      </w:r>
      <w:del w:id="1006" w:author="VP03" w:date="2017-09-10T14:21:00Z">
        <w:r w:rsidRPr="00AC0C43" w:rsidDel="0029414B">
          <w:rPr>
            <w:rFonts w:cs="Arial"/>
            <w:color w:val="000000" w:themeColor="text1"/>
          </w:rPr>
          <w:delText xml:space="preserve">(рис. </w:delText>
        </w:r>
        <w:r w:rsidDel="0029414B">
          <w:rPr>
            <w:rFonts w:cs="Arial"/>
            <w:color w:val="000000" w:themeColor="text1"/>
          </w:rPr>
          <w:delText>3.2</w:delText>
        </w:r>
        <w:r w:rsidRPr="00AC0C43" w:rsidDel="0029414B">
          <w:rPr>
            <w:rFonts w:cs="Arial"/>
            <w:color w:val="000000" w:themeColor="text1"/>
          </w:rPr>
          <w:delText xml:space="preserve">) </w:delText>
        </w:r>
      </w:del>
      <w:r w:rsidRPr="00AC0C43">
        <w:rPr>
          <w:rFonts w:cs="Arial"/>
          <w:color w:val="000000" w:themeColor="text1"/>
        </w:rPr>
        <w:t xml:space="preserve">предусматривается в трех возможных вариантах: в качестве отдельного частотного канала вне канала LTE, в защитной полосе радиочастот, обязательной для обеспечения совместимости сетей LTE различных операторов, а также непосредственно за счет выделения полосы частот в канале сети LTE. В последнем случае сети NB-IoT и LTE должны принадлежать одному оператору.  </w:t>
      </w:r>
      <w:ins w:id="1007" w:author="VP03" w:date="2017-09-10T14:43:00Z">
        <w:r w:rsidR="007E7698" w:rsidRPr="007E7698">
          <w:rPr>
            <w:rFonts w:cs="Arial"/>
            <w:color w:val="000000" w:themeColor="text1"/>
          </w:rPr>
          <w:t xml:space="preserve">Для простоты далее данные режимы именуются: обособленный (stand alone), внутриканальный (guard-band) и внутрисигнальный (inband). </w:t>
        </w:r>
      </w:ins>
    </w:p>
    <w:p w:rsidR="007E7698" w:rsidRDefault="007E7698">
      <w:pPr>
        <w:ind w:firstLine="709"/>
        <w:rPr>
          <w:ins w:id="1008" w:author="VP03" w:date="2017-09-10T14:47:00Z"/>
          <w:bCs/>
        </w:rPr>
        <w:pPrChange w:id="1009" w:author="VP03" w:date="2017-09-10T14:48:00Z">
          <w:pPr>
            <w:spacing w:line="360" w:lineRule="auto"/>
            <w:ind w:firstLine="709"/>
          </w:pPr>
        </w:pPrChange>
      </w:pPr>
      <w:ins w:id="1010" w:author="VP03" w:date="2017-09-10T14:48:00Z">
        <w:r>
          <w:rPr>
            <w:rFonts w:cs="Arial"/>
            <w:color w:val="000000" w:themeColor="text1"/>
          </w:rPr>
          <w:t>В</w:t>
        </w:r>
        <w:r w:rsidRPr="007E7698">
          <w:rPr>
            <w:rFonts w:cs="Arial"/>
            <w:color w:val="000000" w:themeColor="text1"/>
          </w:rPr>
          <w:t>нутрисигнальный (inband)</w:t>
        </w:r>
        <w:r w:rsidR="008919F0">
          <w:rPr>
            <w:rFonts w:cs="Arial"/>
            <w:color w:val="000000" w:themeColor="text1"/>
          </w:rPr>
          <w:t xml:space="preserve"> </w:t>
        </w:r>
      </w:ins>
      <w:ins w:id="1011" w:author="VP03" w:date="2017-09-10T14:47:00Z">
        <w:r w:rsidRPr="0058144A">
          <w:rPr>
            <w:bCs/>
          </w:rPr>
          <w:t xml:space="preserve">режим соответствует замене одного или нескольких ресурсных блоков сигнала </w:t>
        </w:r>
        <w:r w:rsidRPr="0058144A">
          <w:rPr>
            <w:bCs/>
            <w:lang w:val="en-US"/>
          </w:rPr>
          <w:t>LTE</w:t>
        </w:r>
        <w:r w:rsidRPr="0058144A">
          <w:rPr>
            <w:bCs/>
          </w:rPr>
          <w:t xml:space="preserve"> на несущую </w:t>
        </w:r>
        <w:r w:rsidRPr="0058144A">
          <w:rPr>
            <w:bCs/>
            <w:lang w:val="en-US"/>
          </w:rPr>
          <w:t>NB</w:t>
        </w:r>
        <w:r w:rsidRPr="0058144A">
          <w:rPr>
            <w:bCs/>
          </w:rPr>
          <w:t>-</w:t>
        </w:r>
        <w:r w:rsidRPr="0058144A">
          <w:rPr>
            <w:bCs/>
            <w:lang w:val="en-US"/>
          </w:rPr>
          <w:t>IoT</w:t>
        </w:r>
        <w:r w:rsidRPr="0058144A">
          <w:rPr>
            <w:bCs/>
          </w:rPr>
          <w:t xml:space="preserve">. Причем такое развертывание практически неотличимо от обычного ресурсного блока </w:t>
        </w:r>
        <w:r w:rsidRPr="0058144A">
          <w:rPr>
            <w:bCs/>
            <w:lang w:val="en-US"/>
          </w:rPr>
          <w:t>LTE</w:t>
        </w:r>
        <w:r w:rsidRPr="0058144A">
          <w:rPr>
            <w:bCs/>
          </w:rPr>
          <w:t xml:space="preserve"> как в части формы спектра, так и мощностных характеристик, а также не приводит к изменению общей ширины спектра несущей </w:t>
        </w:r>
        <w:r w:rsidRPr="0058144A">
          <w:rPr>
            <w:bCs/>
            <w:lang w:val="en-US"/>
          </w:rPr>
          <w:t>LTE</w:t>
        </w:r>
        <w:r w:rsidRPr="0058144A">
          <w:rPr>
            <w:bCs/>
          </w:rPr>
          <w:t xml:space="preserve"> или увеличению ее мощности в рамках канала </w:t>
        </w:r>
        <w:r w:rsidRPr="0058144A">
          <w:rPr>
            <w:bCs/>
            <w:lang w:val="en-US"/>
          </w:rPr>
          <w:t>LTE</w:t>
        </w:r>
        <w:r w:rsidRPr="0058144A">
          <w:rPr>
            <w:bCs/>
          </w:rPr>
          <w:t xml:space="preserve">. </w:t>
        </w:r>
        <w:r>
          <w:rPr>
            <w:bCs/>
          </w:rPr>
          <w:t>Данный вариант развертывания дополни</w:t>
        </w:r>
        <w:r w:rsidR="008919F0">
          <w:rPr>
            <w:bCs/>
          </w:rPr>
          <w:t>тельно проиллюстрирован на рис.</w:t>
        </w:r>
      </w:ins>
      <w:ins w:id="1012" w:author="VP03" w:date="2017-09-10T14:49:00Z">
        <w:r w:rsidR="008919F0">
          <w:rPr>
            <w:bCs/>
          </w:rPr>
          <w:t>3</w:t>
        </w:r>
      </w:ins>
      <w:ins w:id="1013" w:author="VP03" w:date="2017-09-10T14:47:00Z">
        <w:r w:rsidR="008919F0">
          <w:rPr>
            <w:bCs/>
          </w:rPr>
          <w:t>.</w:t>
        </w:r>
      </w:ins>
      <w:ins w:id="1014" w:author="VP03" w:date="2017-09-10T14:49:00Z">
        <w:r w:rsidR="008919F0">
          <w:rPr>
            <w:bCs/>
          </w:rPr>
          <w:t>4</w:t>
        </w:r>
      </w:ins>
      <w:ins w:id="1015" w:author="VP03" w:date="2017-09-10T14:47:00Z">
        <w:r>
          <w:rPr>
            <w:bCs/>
          </w:rPr>
          <w:t xml:space="preserve">. </w:t>
        </w:r>
        <w:r w:rsidRPr="0058144A">
          <w:rPr>
            <w:bCs/>
          </w:rPr>
          <w:t xml:space="preserve">В этой связи данный режим работы </w:t>
        </w:r>
        <w:r w:rsidRPr="0058144A">
          <w:rPr>
            <w:bCs/>
            <w:lang w:val="en-US"/>
          </w:rPr>
          <w:t>NB</w:t>
        </w:r>
        <w:r w:rsidRPr="0058144A">
          <w:rPr>
            <w:bCs/>
          </w:rPr>
          <w:t>-</w:t>
        </w:r>
        <w:r w:rsidRPr="0058144A">
          <w:rPr>
            <w:bCs/>
            <w:lang w:val="en-US"/>
          </w:rPr>
          <w:t>IoT</w:t>
        </w:r>
        <w:r w:rsidRPr="0058144A">
          <w:rPr>
            <w:bCs/>
          </w:rPr>
          <w:t xml:space="preserve"> можно считать дополнительным типом передаваемых данных в сигнале </w:t>
        </w:r>
        <w:r w:rsidRPr="0058144A">
          <w:rPr>
            <w:bCs/>
            <w:lang w:val="en-US"/>
          </w:rPr>
          <w:t>LTE</w:t>
        </w:r>
        <w:r w:rsidRPr="0058144A">
          <w:rPr>
            <w:bCs/>
          </w:rPr>
          <w:t xml:space="preserve">, который полностью укладывается в основные тактико-технические характеристики сигнала </w:t>
        </w:r>
        <w:r w:rsidRPr="0058144A">
          <w:rPr>
            <w:bCs/>
            <w:lang w:val="en-US"/>
          </w:rPr>
          <w:t>LTE</w:t>
        </w:r>
        <w:r w:rsidRPr="0058144A">
          <w:rPr>
            <w:bCs/>
          </w:rPr>
          <w:t xml:space="preserve">. </w:t>
        </w:r>
      </w:ins>
    </w:p>
    <w:p w:rsidR="007E7698" w:rsidRDefault="007E7698">
      <w:pPr>
        <w:rPr>
          <w:ins w:id="1016" w:author="VP03" w:date="2017-09-10T14:47:00Z"/>
          <w:bCs/>
        </w:rPr>
        <w:pPrChange w:id="1017" w:author="VP03" w:date="2017-09-10T14:48:00Z">
          <w:pPr>
            <w:spacing w:line="360" w:lineRule="auto"/>
          </w:pPr>
        </w:pPrChange>
      </w:pPr>
    </w:p>
    <w:p w:rsidR="008919F0" w:rsidRPr="00284C8F" w:rsidRDefault="008919F0" w:rsidP="008919F0">
      <w:pPr>
        <w:rPr>
          <w:ins w:id="1018" w:author="VP03" w:date="2017-09-10T14:50:00Z"/>
          <w:bCs/>
          <w:sz w:val="28"/>
          <w:szCs w:val="28"/>
          <w:lang w:val="en-GB"/>
        </w:rPr>
      </w:pPr>
      <w:bookmarkStart w:id="1019" w:name="_Ref474253062"/>
      <w:ins w:id="1020" w:author="VP03" w:date="2017-09-10T14:50:00Z">
        <w:r w:rsidRPr="00284C8F">
          <w:rPr>
            <w:bCs/>
            <w:noProof/>
            <w:sz w:val="28"/>
            <w:szCs w:val="28"/>
            <w:lang w:val="en-US"/>
          </w:rPr>
          <w:lastRenderedPageBreak/>
          <mc:AlternateContent>
            <mc:Choice Requires="wps">
              <w:drawing>
                <wp:anchor distT="0" distB="0" distL="114300" distR="114300" simplePos="0" relativeHeight="251663360" behindDoc="0" locked="0" layoutInCell="1" allowOverlap="1" wp14:anchorId="77AD5D4F" wp14:editId="50E19A5B">
                  <wp:simplePos x="0" y="0"/>
                  <wp:positionH relativeFrom="column">
                    <wp:posOffset>3041650</wp:posOffset>
                  </wp:positionH>
                  <wp:positionV relativeFrom="paragraph">
                    <wp:posOffset>11430</wp:posOffset>
                  </wp:positionV>
                  <wp:extent cx="2232025" cy="344170"/>
                  <wp:effectExtent l="0" t="0" r="0" b="0"/>
                  <wp:wrapNone/>
                  <wp:docPr id="13" name="Поле 6"/>
                  <wp:cNvGraphicFramePr/>
                  <a:graphic xmlns:a="http://schemas.openxmlformats.org/drawingml/2006/main">
                    <a:graphicData uri="http://schemas.microsoft.com/office/word/2010/wordprocessingShape">
                      <wps:wsp>
                        <wps:cNvSpPr txBox="1"/>
                        <wps:spPr>
                          <a:xfrm>
                            <a:off x="0" y="0"/>
                            <a:ext cx="2232025" cy="344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E1432A" w:rsidRDefault="009124EB" w:rsidP="008919F0">
                              <w:pPr>
                                <w:shd w:val="clear" w:color="auto" w:fill="FFFFFF" w:themeFill="background1"/>
                                <w:jc w:val="center"/>
                                <w:rPr>
                                  <w:b/>
                                  <w:sz w:val="28"/>
                                  <w:lang w:val="en-US"/>
                                </w:rPr>
                              </w:pPr>
                              <w:r w:rsidRPr="000675F7">
                                <w:rPr>
                                  <w:b/>
                                  <w:bCs/>
                                  <w:sz w:val="28"/>
                                </w:rPr>
                                <w:t>Оператор</w:t>
                              </w:r>
                              <w:r w:rsidRPr="000675F7">
                                <w:rPr>
                                  <w:b/>
                                  <w:bCs/>
                                  <w:sz w:val="28"/>
                                  <w:lang w:val="en-US"/>
                                </w:rP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AD5D4F" id="_x0000_t202" coordsize="21600,21600" o:spt="202" path="m,l,21600r21600,l21600,xe">
                  <v:stroke joinstyle="miter"/>
                  <v:path gradientshapeok="t" o:connecttype="rect"/>
                </v:shapetype>
                <v:shape id="Поле 6" o:spid="_x0000_s1026" type="#_x0000_t202" style="position:absolute;left:0;text-align:left;margin-left:239.5pt;margin-top:.9pt;width:175.75pt;height:2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" filled="f" stroked="f" strokeweight=".5pt">
                  <v:textbox>
                    <w:txbxContent>
                      <w:p w:rsidR="009124EB" w:rsidRPr="00E1432A" w:rsidRDefault="009124EB" w:rsidP="008919F0">
                        <w:pPr>
                          <w:shd w:val="clear" w:color="auto" w:fill="FFFFFF" w:themeFill="background1"/>
                          <w:jc w:val="center"/>
                          <w:rPr>
                            <w:b/>
                            <w:sz w:val="28"/>
                            <w:lang w:val="en-US"/>
                          </w:rPr>
                        </w:pPr>
                        <w:r w:rsidRPr="000675F7">
                          <w:rPr>
                            <w:b/>
                            <w:bCs/>
                            <w:sz w:val="28"/>
                          </w:rPr>
                          <w:t>Оператор</w:t>
                        </w:r>
                        <w:r w:rsidRPr="000675F7">
                          <w:rPr>
                            <w:b/>
                            <w:bCs/>
                            <w:sz w:val="28"/>
                            <w:lang w:val="en-US"/>
                          </w:rPr>
                          <w:t xml:space="preserve"> B</w:t>
                        </w:r>
                      </w:p>
                    </w:txbxContent>
                  </v:textbox>
                </v:shape>
              </w:pict>
            </mc:Fallback>
          </mc:AlternateContent>
        </w:r>
        <w:r w:rsidRPr="00284C8F">
          <w:rPr>
            <w:bCs/>
            <w:noProof/>
            <w:sz w:val="28"/>
            <w:szCs w:val="28"/>
            <w:lang w:val="en-US"/>
          </w:rPr>
          <mc:AlternateContent>
            <mc:Choice Requires="wps">
              <w:drawing>
                <wp:anchor distT="0" distB="0" distL="114300" distR="114300" simplePos="0" relativeHeight="251662336" behindDoc="0" locked="0" layoutInCell="1" allowOverlap="1" wp14:anchorId="79EB7C3B" wp14:editId="5A09E835">
                  <wp:simplePos x="0" y="0"/>
                  <wp:positionH relativeFrom="column">
                    <wp:posOffset>893445</wp:posOffset>
                  </wp:positionH>
                  <wp:positionV relativeFrom="paragraph">
                    <wp:posOffset>2540</wp:posOffset>
                  </wp:positionV>
                  <wp:extent cx="2232025" cy="353060"/>
                  <wp:effectExtent l="0" t="0" r="0" b="0"/>
                  <wp:wrapNone/>
                  <wp:docPr id="14" name="Поле 7"/>
                  <wp:cNvGraphicFramePr/>
                  <a:graphic xmlns:a="http://schemas.openxmlformats.org/drawingml/2006/main">
                    <a:graphicData uri="http://schemas.microsoft.com/office/word/2010/wordprocessingShape">
                      <wps:wsp>
                        <wps:cNvSpPr txBox="1"/>
                        <wps:spPr>
                          <a:xfrm>
                            <a:off x="0" y="0"/>
                            <a:ext cx="2232025" cy="353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E1432A" w:rsidRDefault="009124EB" w:rsidP="008919F0">
                              <w:pPr>
                                <w:shd w:val="clear" w:color="auto" w:fill="FFFFFF" w:themeFill="background1"/>
                                <w:jc w:val="center"/>
                                <w:rPr>
                                  <w:b/>
                                  <w:sz w:val="28"/>
                                  <w:lang w:val="en-US"/>
                                </w:rPr>
                              </w:pPr>
                              <w:r w:rsidRPr="000675F7">
                                <w:rPr>
                                  <w:b/>
                                  <w:bCs/>
                                  <w:sz w:val="28"/>
                                </w:rPr>
                                <w:t>Оператор</w:t>
                              </w:r>
                              <w:r w:rsidRPr="000675F7">
                                <w:rPr>
                                  <w:b/>
                                  <w:bCs/>
                                  <w:sz w:val="28"/>
                                  <w:lang w:val="en-US"/>
                                </w:rPr>
                                <w:t xml:space="preserv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7C3B" id="Поле 7" o:spid="_x0000_s1027" type="#_x0000_t202" style="position:absolute;left:0;text-align:left;margin-left:70.35pt;margin-top:.2pt;width:175.75pt;height:2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" filled="f" stroked="f" strokeweight=".5pt">
                  <v:textbox>
                    <w:txbxContent>
                      <w:p w:rsidR="009124EB" w:rsidRPr="00E1432A" w:rsidRDefault="009124EB" w:rsidP="008919F0">
                        <w:pPr>
                          <w:shd w:val="clear" w:color="auto" w:fill="FFFFFF" w:themeFill="background1"/>
                          <w:jc w:val="center"/>
                          <w:rPr>
                            <w:b/>
                            <w:sz w:val="28"/>
                            <w:lang w:val="en-US"/>
                          </w:rPr>
                        </w:pPr>
                        <w:r w:rsidRPr="000675F7">
                          <w:rPr>
                            <w:b/>
                            <w:bCs/>
                            <w:sz w:val="28"/>
                          </w:rPr>
                          <w:t>Оператор</w:t>
                        </w:r>
                        <w:r w:rsidRPr="000675F7">
                          <w:rPr>
                            <w:b/>
                            <w:bCs/>
                            <w:sz w:val="28"/>
                            <w:lang w:val="en-US"/>
                          </w:rPr>
                          <w:t xml:space="preserve"> A</w:t>
                        </w:r>
                      </w:p>
                    </w:txbxContent>
                  </v:textbox>
                </v:shape>
              </w:pict>
            </mc:Fallback>
          </mc:AlternateContent>
        </w:r>
        <w:r w:rsidRPr="00284C8F">
          <w:rPr>
            <w:bCs/>
            <w:noProof/>
            <w:sz w:val="28"/>
            <w:szCs w:val="28"/>
            <w:lang w:val="en-US"/>
          </w:rPr>
          <mc:AlternateContent>
            <mc:Choice Requires="wps">
              <w:drawing>
                <wp:anchor distT="0" distB="0" distL="114300" distR="114300" simplePos="0" relativeHeight="251661312" behindDoc="0" locked="0" layoutInCell="1" allowOverlap="1" wp14:anchorId="491E0DFF" wp14:editId="210BDA30">
                  <wp:simplePos x="0" y="0"/>
                  <wp:positionH relativeFrom="column">
                    <wp:posOffset>2280920</wp:posOffset>
                  </wp:positionH>
                  <wp:positionV relativeFrom="paragraph">
                    <wp:posOffset>2144395</wp:posOffset>
                  </wp:positionV>
                  <wp:extent cx="2171700" cy="527050"/>
                  <wp:effectExtent l="0" t="0" r="0" b="6350"/>
                  <wp:wrapNone/>
                  <wp:docPr id="15" name="Поле 8"/>
                  <wp:cNvGraphicFramePr/>
                  <a:graphic xmlns:a="http://schemas.openxmlformats.org/drawingml/2006/main">
                    <a:graphicData uri="http://schemas.microsoft.com/office/word/2010/wordprocessingShape">
                      <wps:wsp>
                        <wps:cNvSpPr txBox="1"/>
                        <wps:spPr>
                          <a:xfrm>
                            <a:off x="0" y="0"/>
                            <a:ext cx="2171700" cy="527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D300E3" w:rsidRDefault="009124EB" w:rsidP="008919F0">
                              <w:pPr>
                                <w:shd w:val="clear" w:color="auto" w:fill="D9D9D9" w:themeFill="background1" w:themeFillShade="D9"/>
                                <w:jc w:val="center"/>
                              </w:pPr>
                              <w:r>
                                <w:rPr>
                                  <w:bCs/>
                                </w:rPr>
                                <w:t xml:space="preserve">Физический ресурсный блок </w:t>
                              </w:r>
                              <w:r w:rsidRPr="00196D32">
                                <w:rPr>
                                  <w:bCs/>
                                  <w:lang w:val="en-GB"/>
                                </w:rPr>
                                <w:t>NB</w:t>
                              </w:r>
                              <w:r w:rsidRPr="004B65CC">
                                <w:rPr>
                                  <w:bCs/>
                                </w:rPr>
                                <w:t>-</w:t>
                              </w:r>
                              <w:r w:rsidRPr="00196D32">
                                <w:rPr>
                                  <w:bCs/>
                                  <w:lang w:val="en-GB"/>
                                </w:rPr>
                                <w:t>IoT</w:t>
                              </w:r>
                              <w:r w:rsidRPr="004B65CC">
                                <w:rPr>
                                  <w:bCs/>
                                </w:rPr>
                                <w:t xml:space="preserve"> </w:t>
                              </w:r>
                              <w:r>
                                <w:rPr>
                                  <w:bCs/>
                                </w:rPr>
                                <w:t>180 кГц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E0DFF" id="Поле 8" o:spid="_x0000_s1028" type="#_x0000_t202" style="position:absolute;left:0;text-align:left;margin-left:179.6pt;margin-top:168.85pt;width:171pt;height: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" filled="f" stroked="f" strokeweight=".5pt">
                  <v:textbox>
                    <w:txbxContent>
                      <w:p w:rsidR="009124EB" w:rsidRPr="00D300E3" w:rsidRDefault="009124EB" w:rsidP="008919F0">
                        <w:pPr>
                          <w:shd w:val="clear" w:color="auto" w:fill="D9D9D9" w:themeFill="background1" w:themeFillShade="D9"/>
                          <w:jc w:val="center"/>
                        </w:pPr>
                        <w:r>
                          <w:rPr>
                            <w:bCs/>
                          </w:rPr>
                          <w:t xml:space="preserve">Физический ресурсный блок </w:t>
                        </w:r>
                        <w:r w:rsidRPr="00196D32">
                          <w:rPr>
                            <w:bCs/>
                            <w:lang w:val="en-GB"/>
                          </w:rPr>
                          <w:t>NB</w:t>
                        </w:r>
                        <w:r w:rsidRPr="004B65CC">
                          <w:rPr>
                            <w:bCs/>
                          </w:rPr>
                          <w:t>-</w:t>
                        </w:r>
                        <w:r w:rsidRPr="00196D32">
                          <w:rPr>
                            <w:bCs/>
                            <w:lang w:val="en-GB"/>
                          </w:rPr>
                          <w:t>IoT</w:t>
                        </w:r>
                        <w:r w:rsidRPr="004B65CC">
                          <w:rPr>
                            <w:bCs/>
                          </w:rPr>
                          <w:t xml:space="preserve"> </w:t>
                        </w:r>
                        <w:r>
                          <w:rPr>
                            <w:bCs/>
                          </w:rPr>
                          <w:t>180 кГц</w:t>
                        </w:r>
                      </w:p>
                    </w:txbxContent>
                  </v:textbox>
                </v:shape>
              </w:pict>
            </mc:Fallback>
          </mc:AlternateContent>
        </w:r>
        <w:r w:rsidRPr="00284C8F">
          <w:rPr>
            <w:bCs/>
            <w:noProof/>
            <w:sz w:val="28"/>
            <w:szCs w:val="28"/>
            <w:lang w:val="en-US"/>
          </w:rPr>
          <mc:AlternateContent>
            <mc:Choice Requires="wps">
              <w:drawing>
                <wp:anchor distT="0" distB="0" distL="114300" distR="114300" simplePos="0" relativeHeight="251660288" behindDoc="0" locked="0" layoutInCell="1" allowOverlap="1" wp14:anchorId="5EBE2227" wp14:editId="3F310D48">
                  <wp:simplePos x="0" y="0"/>
                  <wp:positionH relativeFrom="column">
                    <wp:posOffset>117780</wp:posOffset>
                  </wp:positionH>
                  <wp:positionV relativeFrom="paragraph">
                    <wp:posOffset>2459355</wp:posOffset>
                  </wp:positionV>
                  <wp:extent cx="1974850" cy="541020"/>
                  <wp:effectExtent l="0" t="0" r="0" b="0"/>
                  <wp:wrapNone/>
                  <wp:docPr id="9" name="Поле 9"/>
                  <wp:cNvGraphicFramePr/>
                  <a:graphic xmlns:a="http://schemas.openxmlformats.org/drawingml/2006/main">
                    <a:graphicData uri="http://schemas.microsoft.com/office/word/2010/wordprocessingShape">
                      <wps:wsp>
                        <wps:cNvSpPr txBox="1"/>
                        <wps:spPr>
                          <a:xfrm>
                            <a:off x="0" y="0"/>
                            <a:ext cx="1974850" cy="541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D300E3" w:rsidRDefault="009124EB" w:rsidP="008919F0">
                              <w:pPr>
                                <w:shd w:val="clear" w:color="auto" w:fill="D9D9D9" w:themeFill="background1" w:themeFillShade="D9"/>
                                <w:jc w:val="center"/>
                              </w:pPr>
                              <w:r>
                                <w:t xml:space="preserve">Общая занимаемая ширина полосы </w:t>
                              </w:r>
                              <w:r>
                                <w:rPr>
                                  <w:lang w:val="en-US"/>
                                </w:rPr>
                                <w:t>LTE</w:t>
                              </w:r>
                              <w:r w:rsidRPr="004B65CC">
                                <w:t xml:space="preserve"> </w:t>
                              </w:r>
                              <w:r>
                                <w:t>сигнала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E2227" id="Поле 9" o:spid="_x0000_s1029" type="#_x0000_t202" style="position:absolute;left:0;text-align:left;margin-left:9.25pt;margin-top:193.65pt;width:155.5pt;height:4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" filled="f" stroked="f" strokeweight=".5pt">
                  <v:textbox>
                    <w:txbxContent>
                      <w:p w:rsidR="009124EB" w:rsidRPr="00D300E3" w:rsidRDefault="009124EB" w:rsidP="008919F0">
                        <w:pPr>
                          <w:shd w:val="clear" w:color="auto" w:fill="D9D9D9" w:themeFill="background1" w:themeFillShade="D9"/>
                          <w:jc w:val="center"/>
                        </w:pPr>
                        <w:r>
                          <w:t xml:space="preserve">Общая занимаемая ширина полосы </w:t>
                        </w:r>
                        <w:r>
                          <w:rPr>
                            <w:lang w:val="en-US"/>
                          </w:rPr>
                          <w:t>LTE</w:t>
                        </w:r>
                        <w:r w:rsidRPr="004B65CC">
                          <w:t xml:space="preserve"> </w:t>
                        </w:r>
                        <w:r>
                          <w:t>сигнала</w:t>
                        </w:r>
                      </w:p>
                    </w:txbxContent>
                  </v:textbox>
                </v:shape>
              </w:pict>
            </mc:Fallback>
          </mc:AlternateContent>
        </w:r>
        <w:r w:rsidRPr="00284C8F">
          <w:rPr>
            <w:bCs/>
            <w:noProof/>
            <w:sz w:val="28"/>
            <w:szCs w:val="28"/>
            <w:lang w:val="en-US"/>
          </w:rPr>
          <mc:AlternateContent>
            <mc:Choice Requires="wps">
              <w:drawing>
                <wp:anchor distT="0" distB="0" distL="114300" distR="114300" simplePos="0" relativeHeight="251659264" behindDoc="0" locked="0" layoutInCell="1" allowOverlap="1" wp14:anchorId="57D75833" wp14:editId="7B5F7C95">
                  <wp:simplePos x="0" y="0"/>
                  <wp:positionH relativeFrom="column">
                    <wp:posOffset>284632</wp:posOffset>
                  </wp:positionH>
                  <wp:positionV relativeFrom="paragraph">
                    <wp:posOffset>2110562</wp:posOffset>
                  </wp:positionV>
                  <wp:extent cx="1580084" cy="306832"/>
                  <wp:effectExtent l="0" t="0" r="0" b="0"/>
                  <wp:wrapNone/>
                  <wp:docPr id="16" name="Поле 10"/>
                  <wp:cNvGraphicFramePr/>
                  <a:graphic xmlns:a="http://schemas.openxmlformats.org/drawingml/2006/main">
                    <a:graphicData uri="http://schemas.microsoft.com/office/word/2010/wordprocessingShape">
                      <wps:wsp>
                        <wps:cNvSpPr txBox="1"/>
                        <wps:spPr>
                          <a:xfrm>
                            <a:off x="0" y="0"/>
                            <a:ext cx="1580084" cy="306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D300E3" w:rsidRDefault="009124EB" w:rsidP="008919F0">
                              <w:pPr>
                                <w:shd w:val="clear" w:color="auto" w:fill="D9D9D9" w:themeFill="background1" w:themeFillShade="D9"/>
                              </w:pPr>
                              <w:r w:rsidRPr="00D300E3">
                                <w:t xml:space="preserve">Ресурсный блок </w:t>
                              </w:r>
                              <w:r w:rsidRPr="00D300E3">
                                <w:rPr>
                                  <w:lang w:val="en-US"/>
                                </w:rPr>
                                <w:t>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75833" id="Поле 10" o:spid="_x0000_s1030" type="#_x0000_t202" style="position:absolute;left:0;text-align:left;margin-left:22.4pt;margin-top:166.2pt;width:124.4pt;height:2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" filled="f" stroked="f" strokeweight=".5pt">
                  <v:textbox>
                    <w:txbxContent>
                      <w:p w:rsidR="009124EB" w:rsidRPr="00D300E3" w:rsidRDefault="009124EB" w:rsidP="008919F0">
                        <w:pPr>
                          <w:shd w:val="clear" w:color="auto" w:fill="D9D9D9" w:themeFill="background1" w:themeFillShade="D9"/>
                        </w:pPr>
                        <w:r w:rsidRPr="00D300E3">
                          <w:t xml:space="preserve">Ресурсный блок </w:t>
                        </w:r>
                        <w:r w:rsidRPr="00D300E3">
                          <w:rPr>
                            <w:lang w:val="en-US"/>
                          </w:rPr>
                          <w:t>LTE</w:t>
                        </w:r>
                      </w:p>
                    </w:txbxContent>
                  </v:textbox>
                </v:shape>
              </w:pict>
            </mc:Fallback>
          </mc:AlternateContent>
        </w:r>
        <w:r w:rsidRPr="00284C8F">
          <w:rPr>
            <w:bCs/>
            <w:noProof/>
            <w:sz w:val="28"/>
            <w:szCs w:val="28"/>
            <w:lang w:val="en-US"/>
          </w:rPr>
          <w:drawing>
            <wp:inline distT="0" distB="0" distL="0" distR="0" wp14:anchorId="193B5B17" wp14:editId="152237AE">
              <wp:extent cx="5312228" cy="3028915"/>
              <wp:effectExtent l="0" t="0" r="0" b="0"/>
              <wp:docPr id="3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7718" cy="3020642"/>
                      </a:xfrm>
                      <a:prstGeom prst="rect">
                        <a:avLst/>
                      </a:prstGeom>
                      <a:noFill/>
                    </pic:spPr>
                  </pic:pic>
                </a:graphicData>
              </a:graphic>
            </wp:inline>
          </w:drawing>
        </w:r>
      </w:ins>
    </w:p>
    <w:bookmarkEnd w:id="1019"/>
    <w:p w:rsidR="007E7698" w:rsidRDefault="008919F0">
      <w:pPr>
        <w:jc w:val="center"/>
        <w:rPr>
          <w:ins w:id="1021" w:author="VP03" w:date="2017-09-10T14:47:00Z"/>
          <w:bCs/>
        </w:rPr>
        <w:pPrChange w:id="1022" w:author="VP03" w:date="2017-09-10T14:48:00Z">
          <w:pPr>
            <w:spacing w:line="360" w:lineRule="auto"/>
            <w:jc w:val="center"/>
          </w:pPr>
        </w:pPrChange>
      </w:pPr>
      <w:ins w:id="1023" w:author="VP03" w:date="2017-09-10T14:47:00Z">
        <w:r>
          <w:rPr>
            <w:bCs/>
          </w:rPr>
          <w:t xml:space="preserve">Рисунок </w:t>
        </w:r>
      </w:ins>
      <w:ins w:id="1024" w:author="VP03" w:date="2017-09-10T14:50:00Z">
        <w:r>
          <w:rPr>
            <w:bCs/>
          </w:rPr>
          <w:t>3</w:t>
        </w:r>
      </w:ins>
      <w:ins w:id="1025" w:author="VP03" w:date="2017-09-10T14:47:00Z">
        <w:r>
          <w:rPr>
            <w:bCs/>
          </w:rPr>
          <w:t>.</w:t>
        </w:r>
      </w:ins>
      <w:ins w:id="1026" w:author="VP03" w:date="2017-09-10T14:50:00Z">
        <w:r>
          <w:rPr>
            <w:bCs/>
          </w:rPr>
          <w:t>4</w:t>
        </w:r>
      </w:ins>
      <w:ins w:id="1027" w:author="VP03" w:date="2017-09-10T14:47:00Z">
        <w:r w:rsidR="007E7698">
          <w:rPr>
            <w:bCs/>
          </w:rPr>
          <w:t xml:space="preserve"> – Пример внедрения </w:t>
        </w:r>
        <w:r w:rsidR="007E7698">
          <w:rPr>
            <w:bCs/>
            <w:lang w:val="en-US"/>
          </w:rPr>
          <w:t>NB</w:t>
        </w:r>
        <w:r w:rsidR="007E7698" w:rsidRPr="004169F6">
          <w:rPr>
            <w:bCs/>
          </w:rPr>
          <w:t>-</w:t>
        </w:r>
        <w:r w:rsidR="007E7698">
          <w:rPr>
            <w:bCs/>
            <w:lang w:val="en-US"/>
          </w:rPr>
          <w:t>IoT</w:t>
        </w:r>
        <w:r w:rsidR="007E7698" w:rsidRPr="004169F6">
          <w:rPr>
            <w:bCs/>
          </w:rPr>
          <w:t xml:space="preserve"> во </w:t>
        </w:r>
        <w:r w:rsidR="007E7698">
          <w:rPr>
            <w:bCs/>
          </w:rPr>
          <w:t>внутрисигнальном варианте</w:t>
        </w:r>
        <w:r w:rsidR="007E7698" w:rsidRPr="00A12962">
          <w:rPr>
            <w:bCs/>
          </w:rPr>
          <w:t>(</w:t>
        </w:r>
        <w:r w:rsidR="007E7698">
          <w:rPr>
            <w:bCs/>
            <w:lang w:val="en-US"/>
          </w:rPr>
          <w:t>inband</w:t>
        </w:r>
        <w:r w:rsidR="007E7698" w:rsidRPr="00A12962">
          <w:rPr>
            <w:bCs/>
          </w:rPr>
          <w:t>)</w:t>
        </w:r>
      </w:ins>
    </w:p>
    <w:p w:rsidR="007E7698" w:rsidRPr="007E7698" w:rsidDel="008919F0" w:rsidRDefault="007E7698">
      <w:pPr>
        <w:ind w:firstLine="567"/>
        <w:rPr>
          <w:del w:id="1028" w:author="VP03" w:date="2017-09-10T14:51:00Z"/>
          <w:rFonts w:cs="Arial"/>
          <w:color w:val="000000" w:themeColor="text1"/>
        </w:rPr>
      </w:pPr>
    </w:p>
    <w:p w:rsidR="00BF1BAC" w:rsidRPr="00AC0C43" w:rsidDel="0029414B" w:rsidRDefault="00BF1BAC">
      <w:pPr>
        <w:ind w:firstLine="567"/>
        <w:rPr>
          <w:del w:id="1029" w:author="VP03" w:date="2017-09-10T14:22:00Z"/>
          <w:rFonts w:cs="Arial"/>
          <w:color w:val="000000" w:themeColor="text1"/>
        </w:rPr>
      </w:pPr>
      <w:del w:id="1030" w:author="VP03" w:date="2017-09-10T14:22:00Z">
        <w:r w:rsidRPr="00AC0C43" w:rsidDel="0029414B">
          <w:rPr>
            <w:rFonts w:cs="Arial"/>
            <w:color w:val="000000" w:themeColor="text1"/>
          </w:rPr>
          <w:delText xml:space="preserve">Следует отметить, что улучшение бюджета линии для NB-IoT в сравнении со стандартом GSM обеспечивается в диапазоне частот ниже 1 ГГц, поэтому маловероятно, что стандарт будет использоваться в диапазонах частот выше 1 ГГц. </w:delText>
        </w:r>
      </w:del>
      <w:del w:id="1031" w:author="VP03" w:date="2017-09-10T13:19:00Z">
        <w:r w:rsidRPr="00AC0C43" w:rsidDel="00E259EE">
          <w:rPr>
            <w:rFonts w:cs="Arial"/>
            <w:color w:val="000000" w:themeColor="text1"/>
          </w:rPr>
          <w:delText xml:space="preserve">Для прогнозируемой нагрузки в городе потребности в спектре для развертывания сети составляют от 0 (при работе в канале LTE) до 2x3 МГц (в случае работы на отдельных частотах до пяти операторов). </w:delText>
        </w:r>
      </w:del>
    </w:p>
    <w:p w:rsidR="00BF1BAC" w:rsidRPr="00AC0C43" w:rsidDel="0029414B" w:rsidRDefault="00BF1BAC">
      <w:pPr>
        <w:ind w:left="142"/>
        <w:rPr>
          <w:del w:id="1032" w:author="VP03" w:date="2017-09-10T14:22:00Z"/>
          <w:rFonts w:cs="Arial"/>
          <w:color w:val="000000" w:themeColor="text1"/>
        </w:rPr>
      </w:pPr>
      <w:del w:id="1033" w:author="VP03" w:date="2017-09-10T14:22:00Z">
        <w:r w:rsidRPr="00AC0C43" w:rsidDel="0029414B">
          <w:rPr>
            <w:rFonts w:cs="Arial"/>
            <w:noProof/>
            <w:color w:val="000000" w:themeColor="text1"/>
            <w:lang w:val="en-US"/>
          </w:rPr>
          <w:drawing>
            <wp:inline distT="0" distB="0" distL="0" distR="0" wp14:anchorId="59B63703" wp14:editId="3E695245">
              <wp:extent cx="5734050" cy="2686050"/>
              <wp:effectExtent l="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del>
    </w:p>
    <w:p w:rsidR="00BF1BAC" w:rsidRPr="00AC0C43" w:rsidDel="0029414B" w:rsidRDefault="00BF1BAC">
      <w:pPr>
        <w:ind w:left="360"/>
        <w:rPr>
          <w:del w:id="1034" w:author="VP03" w:date="2017-09-10T14:22:00Z"/>
          <w:rFonts w:cs="Arial"/>
          <w:color w:val="000000" w:themeColor="text1"/>
        </w:rPr>
      </w:pPr>
    </w:p>
    <w:p w:rsidR="00BF1BAC" w:rsidRPr="00AC0C43" w:rsidDel="0029414B" w:rsidRDefault="00BF1BAC">
      <w:pPr>
        <w:jc w:val="center"/>
        <w:rPr>
          <w:del w:id="1035" w:author="VP03" w:date="2017-09-10T14:22:00Z"/>
          <w:rFonts w:cs="Arial"/>
          <w:color w:val="000000" w:themeColor="text1"/>
        </w:rPr>
      </w:pPr>
      <w:del w:id="1036" w:author="VP03" w:date="2017-09-10T14:22:00Z">
        <w:r w:rsidRPr="00AC0C43" w:rsidDel="0029414B">
          <w:rPr>
            <w:rFonts w:cs="Arial"/>
            <w:color w:val="000000" w:themeColor="text1"/>
          </w:rPr>
          <w:delText xml:space="preserve">Рисунок </w:delText>
        </w:r>
        <w:r w:rsidDel="0029414B">
          <w:rPr>
            <w:rFonts w:cs="Arial"/>
            <w:color w:val="000000" w:themeColor="text1"/>
          </w:rPr>
          <w:delText>3.2 -</w:delText>
        </w:r>
        <w:r w:rsidRPr="00AC0C43" w:rsidDel="0029414B">
          <w:rPr>
            <w:rFonts w:cs="Arial"/>
            <w:color w:val="000000" w:themeColor="text1"/>
          </w:rPr>
          <w:delText xml:space="preserve"> Варианты использования радиочастот для стандарта </w:delText>
        </w:r>
        <w:r w:rsidRPr="00AC0C43" w:rsidDel="0029414B">
          <w:rPr>
            <w:rFonts w:cs="Arial"/>
            <w:color w:val="000000" w:themeColor="text1"/>
            <w:lang w:val="en-US"/>
          </w:rPr>
          <w:delText>NB</w:delText>
        </w:r>
        <w:r w:rsidRPr="00AC0C43" w:rsidDel="0029414B">
          <w:rPr>
            <w:rFonts w:cs="Arial"/>
            <w:color w:val="000000" w:themeColor="text1"/>
          </w:rPr>
          <w:delText>-</w:delText>
        </w:r>
        <w:r w:rsidRPr="00AC0C43" w:rsidDel="0029414B">
          <w:rPr>
            <w:rFonts w:cs="Arial"/>
            <w:color w:val="000000" w:themeColor="text1"/>
            <w:lang w:val="en-US"/>
          </w:rPr>
          <w:delText>IoT</w:delText>
        </w:r>
      </w:del>
    </w:p>
    <w:p w:rsidR="00BF1BAC" w:rsidRPr="00AC0C43" w:rsidDel="008D3B89" w:rsidRDefault="00BF1BAC">
      <w:pPr>
        <w:ind w:left="720"/>
        <w:rPr>
          <w:del w:id="1037" w:author="VP03" w:date="2017-09-10T14:58:00Z"/>
          <w:rFonts w:cs="Arial"/>
          <w:color w:val="000000" w:themeColor="text1"/>
        </w:rPr>
      </w:pPr>
    </w:p>
    <w:p w:rsidR="00001D82" w:rsidRDefault="00001D82">
      <w:pPr>
        <w:ind w:firstLine="567"/>
        <w:rPr>
          <w:ins w:id="1038" w:author="VP03" w:date="2017-09-10T14:54:00Z"/>
          <w:rFonts w:cs="Arial"/>
          <w:color w:val="000000" w:themeColor="text1"/>
        </w:rPr>
      </w:pPr>
    </w:p>
    <w:p w:rsidR="00001D82" w:rsidRDefault="00001D82">
      <w:pPr>
        <w:ind w:firstLine="567"/>
        <w:rPr>
          <w:ins w:id="1039" w:author="VP03" w:date="2017-09-10T14:57:00Z"/>
          <w:bCs/>
        </w:rPr>
      </w:pPr>
      <w:ins w:id="1040" w:author="VP03" w:date="2017-09-10T14:55:00Z">
        <w:r>
          <w:rPr>
            <w:rFonts w:cs="Arial"/>
            <w:color w:val="000000" w:themeColor="text1"/>
          </w:rPr>
          <w:t>В</w:t>
        </w:r>
        <w:r w:rsidRPr="007E7698">
          <w:rPr>
            <w:rFonts w:cs="Arial"/>
            <w:color w:val="000000" w:themeColor="text1"/>
          </w:rPr>
          <w:t xml:space="preserve">нутриканальный (guard-band) </w:t>
        </w:r>
      </w:ins>
      <w:ins w:id="1041" w:author="VP03" w:date="2017-09-10T14:54:00Z">
        <w:r w:rsidRPr="0058144A">
          <w:rPr>
            <w:bCs/>
          </w:rPr>
          <w:t xml:space="preserve"> режим также используется только совместно с несущей </w:t>
        </w:r>
        <w:r w:rsidRPr="0058144A">
          <w:rPr>
            <w:bCs/>
            <w:lang w:val="en-US"/>
          </w:rPr>
          <w:t>LTE</w:t>
        </w:r>
        <w:r w:rsidRPr="0058144A">
          <w:rPr>
            <w:bCs/>
          </w:rPr>
          <w:t xml:space="preserve">, но уже </w:t>
        </w:r>
        <w:r w:rsidRPr="004169F6">
          <w:rPr>
            <w:bCs/>
          </w:rPr>
          <w:t>в виде ресурсного блока</w:t>
        </w:r>
        <w:r w:rsidRPr="0058144A">
          <w:rPr>
            <w:bCs/>
          </w:rPr>
          <w:t xml:space="preserve"> </w:t>
        </w:r>
        <w:r>
          <w:rPr>
            <w:bCs/>
          </w:rPr>
          <w:t>за пределами базового</w:t>
        </w:r>
        <w:r w:rsidRPr="0058144A">
          <w:rPr>
            <w:bCs/>
          </w:rPr>
          <w:t xml:space="preserve"> сигнала </w:t>
        </w:r>
        <w:r w:rsidRPr="0058144A">
          <w:rPr>
            <w:bCs/>
            <w:lang w:val="en-US"/>
          </w:rPr>
          <w:t>LTE</w:t>
        </w:r>
        <w:r w:rsidRPr="0058144A">
          <w:rPr>
            <w:bCs/>
          </w:rPr>
          <w:t>.</w:t>
        </w:r>
      </w:ins>
      <w:ins w:id="1042" w:author="VP03" w:date="2017-09-10T14:56:00Z">
        <w:r>
          <w:rPr>
            <w:bCs/>
          </w:rPr>
          <w:t xml:space="preserve"> При этом предполагается, что размещение одного или нескольких сигналов </w:t>
        </w:r>
        <w:r>
          <w:rPr>
            <w:bCs/>
            <w:lang w:val="en-US"/>
          </w:rPr>
          <w:t>NB</w:t>
        </w:r>
        <w:r w:rsidRPr="00AF1C64">
          <w:rPr>
            <w:bCs/>
          </w:rPr>
          <w:t>-</w:t>
        </w:r>
        <w:r>
          <w:rPr>
            <w:bCs/>
            <w:lang w:val="en-US"/>
          </w:rPr>
          <w:t>IoT</w:t>
        </w:r>
        <w:r w:rsidRPr="00AF1C64">
          <w:rPr>
            <w:bCs/>
          </w:rPr>
          <w:t xml:space="preserve"> </w:t>
        </w:r>
        <w:r w:rsidRPr="0058144A">
          <w:rPr>
            <w:bCs/>
          </w:rPr>
          <w:t>в пределах каждой защитной полосы (нижней или верхней)</w:t>
        </w:r>
        <w:r>
          <w:rPr>
            <w:bCs/>
          </w:rPr>
          <w:t xml:space="preserve"> должно происходить при выполнении</w:t>
        </w:r>
        <w:r w:rsidRPr="00AF1C64">
          <w:rPr>
            <w:bCs/>
          </w:rPr>
          <w:t xml:space="preserve"> </w:t>
        </w:r>
        <w:r>
          <w:rPr>
            <w:bCs/>
          </w:rPr>
          <w:t>требований</w:t>
        </w:r>
        <w:r w:rsidRPr="0058144A">
          <w:rPr>
            <w:bCs/>
          </w:rPr>
          <w:t xml:space="preserve"> к излучению </w:t>
        </w:r>
        <w:r>
          <w:rPr>
            <w:bCs/>
          </w:rPr>
          <w:t xml:space="preserve">самостоятельного сигнала </w:t>
        </w:r>
        <w:r w:rsidRPr="0058144A">
          <w:rPr>
            <w:bCs/>
            <w:lang w:val="en-GB"/>
          </w:rPr>
          <w:t>LTE</w:t>
        </w:r>
        <w:r w:rsidRPr="0058144A">
          <w:rPr>
            <w:bCs/>
          </w:rPr>
          <w:t>. Развертывание в защитных полосах шириной менее 5</w:t>
        </w:r>
        <w:r w:rsidRPr="0058144A">
          <w:rPr>
            <w:bCs/>
            <w:lang w:val="en-GB"/>
          </w:rPr>
          <w:t> </w:t>
        </w:r>
        <w:r w:rsidRPr="0058144A">
          <w:rPr>
            <w:bCs/>
          </w:rPr>
          <w:t>МГц в 3</w:t>
        </w:r>
        <w:r w:rsidRPr="0058144A">
          <w:rPr>
            <w:bCs/>
            <w:lang w:val="en-GB"/>
          </w:rPr>
          <w:t>GPP</w:t>
        </w:r>
        <w:r w:rsidRPr="0058144A">
          <w:rPr>
            <w:bCs/>
          </w:rPr>
          <w:t xml:space="preserve"> не определено. Развертывание внутриканального (в защитных интервалах) </w:t>
        </w:r>
        <w:r w:rsidRPr="0058144A">
          <w:rPr>
            <w:bCs/>
            <w:lang w:val="en-GB"/>
          </w:rPr>
          <w:t>NB</w:t>
        </w:r>
        <w:r w:rsidRPr="0058144A">
          <w:rPr>
            <w:bCs/>
          </w:rPr>
          <w:t>-</w:t>
        </w:r>
        <w:r w:rsidRPr="0058144A">
          <w:rPr>
            <w:bCs/>
            <w:lang w:val="en-GB"/>
          </w:rPr>
          <w:t>IoT</w:t>
        </w:r>
        <w:r w:rsidRPr="0058144A">
          <w:rPr>
            <w:bCs/>
          </w:rPr>
          <w:t xml:space="preserve"> в стандарте 3</w:t>
        </w:r>
        <w:r w:rsidRPr="0058144A">
          <w:rPr>
            <w:bCs/>
            <w:lang w:val="en-GB"/>
          </w:rPr>
          <w:t>GPP</w:t>
        </w:r>
        <w:r w:rsidRPr="0058144A">
          <w:rPr>
            <w:bCs/>
          </w:rPr>
          <w:t xml:space="preserve"> начинается с полос пропускания </w:t>
        </w:r>
        <w:r w:rsidRPr="0058144A">
          <w:rPr>
            <w:bCs/>
            <w:lang w:val="en-GB"/>
          </w:rPr>
          <w:t>LTE</w:t>
        </w:r>
        <w:r w:rsidRPr="0058144A">
          <w:rPr>
            <w:bCs/>
          </w:rPr>
          <w:t xml:space="preserve"> 5 МГц. Для </w:t>
        </w:r>
        <w:r w:rsidRPr="0058144A">
          <w:rPr>
            <w:bCs/>
            <w:lang w:val="en-GB"/>
          </w:rPr>
          <w:t>LTE</w:t>
        </w:r>
        <w:r w:rsidRPr="0058144A">
          <w:rPr>
            <w:bCs/>
          </w:rPr>
          <w:t xml:space="preserve"> с шириной полосы 10, 15 и 20 МГц, ширина защитной полосы (которая как для нижней, так и для верхней защитной полосы составляет 10% от общей ширины полосы канала) достаточна для размещения нескольких несущих </w:t>
        </w:r>
        <w:r w:rsidRPr="0058144A">
          <w:rPr>
            <w:bCs/>
            <w:lang w:val="en-GB"/>
          </w:rPr>
          <w:t>NB</w:t>
        </w:r>
        <w:r w:rsidRPr="0058144A">
          <w:rPr>
            <w:bCs/>
          </w:rPr>
          <w:t>-</w:t>
        </w:r>
        <w:r w:rsidRPr="0058144A">
          <w:rPr>
            <w:bCs/>
            <w:lang w:val="en-GB"/>
          </w:rPr>
          <w:t>IoT</w:t>
        </w:r>
        <w:r w:rsidRPr="0058144A">
          <w:rPr>
            <w:bCs/>
          </w:rPr>
          <w:t xml:space="preserve">. Для защитной полосы должен использоваться фильтр со сглаживанием и, по мере возрастания затухания фильтра, можно размещать несущую </w:t>
        </w:r>
        <w:r w:rsidRPr="0058144A">
          <w:rPr>
            <w:bCs/>
            <w:lang w:val="en-US"/>
          </w:rPr>
          <w:t>NB</w:t>
        </w:r>
        <w:r w:rsidRPr="0058144A">
          <w:rPr>
            <w:bCs/>
          </w:rPr>
          <w:t>-</w:t>
        </w:r>
        <w:r w:rsidRPr="0058144A">
          <w:rPr>
            <w:bCs/>
            <w:lang w:val="en-US"/>
          </w:rPr>
          <w:t>IoT</w:t>
        </w:r>
        <w:r w:rsidRPr="0058144A">
          <w:rPr>
            <w:bCs/>
          </w:rPr>
          <w:t xml:space="preserve"> еще дальше к краю в зависимости от реализации фильтров базовой станции.</w:t>
        </w:r>
        <w:r>
          <w:rPr>
            <w:bCs/>
          </w:rPr>
          <w:t xml:space="preserve"> Пример внедрения </w:t>
        </w:r>
        <w:r>
          <w:rPr>
            <w:bCs/>
            <w:lang w:val="en-US"/>
          </w:rPr>
          <w:t>NB</w:t>
        </w:r>
        <w:r w:rsidRPr="004169F6">
          <w:rPr>
            <w:bCs/>
          </w:rPr>
          <w:t>-</w:t>
        </w:r>
        <w:r>
          <w:rPr>
            <w:bCs/>
            <w:lang w:val="en-US"/>
          </w:rPr>
          <w:t>IoT</w:t>
        </w:r>
        <w:r w:rsidRPr="004169F6">
          <w:rPr>
            <w:bCs/>
          </w:rPr>
          <w:t xml:space="preserve"> во </w:t>
        </w:r>
        <w:r>
          <w:rPr>
            <w:bCs/>
          </w:rPr>
          <w:t xml:space="preserve">внутриканальном </w:t>
        </w:r>
      </w:ins>
      <w:ins w:id="1043" w:author="VP03" w:date="2017-09-10T14:57:00Z">
        <w:r>
          <w:rPr>
            <w:bCs/>
          </w:rPr>
          <w:t>в</w:t>
        </w:r>
      </w:ins>
      <w:ins w:id="1044" w:author="VP03" w:date="2017-09-10T14:56:00Z">
        <w:r>
          <w:rPr>
            <w:bCs/>
          </w:rPr>
          <w:t>арианте</w:t>
        </w:r>
        <w:r w:rsidRPr="00A12962">
          <w:rPr>
            <w:bCs/>
          </w:rPr>
          <w:t>(</w:t>
        </w:r>
      </w:ins>
      <w:ins w:id="1045" w:author="VP03" w:date="2017-09-10T14:57:00Z">
        <w:r>
          <w:rPr>
            <w:bCs/>
            <w:lang w:val="en-US"/>
          </w:rPr>
          <w:t>guardband</w:t>
        </w:r>
      </w:ins>
      <w:ins w:id="1046" w:author="VP03" w:date="2017-09-10T14:56:00Z">
        <w:r w:rsidRPr="00A12962">
          <w:rPr>
            <w:bCs/>
          </w:rPr>
          <w:t>)</w:t>
        </w:r>
      </w:ins>
      <w:ins w:id="1047" w:author="VP03" w:date="2017-09-10T14:57:00Z">
        <w:r w:rsidRPr="00001D82">
          <w:rPr>
            <w:bCs/>
            <w:rPrChange w:id="1048" w:author="VP03" w:date="2017-09-10T14:57:00Z">
              <w:rPr>
                <w:bCs/>
                <w:lang w:val="en-US"/>
              </w:rPr>
            </w:rPrChange>
          </w:rPr>
          <w:t xml:space="preserve"> </w:t>
        </w:r>
        <w:r>
          <w:rPr>
            <w:bCs/>
          </w:rPr>
          <w:t>показан на рис.3.5.</w:t>
        </w:r>
      </w:ins>
    </w:p>
    <w:p w:rsidR="008D3B89" w:rsidRPr="00284C8F" w:rsidRDefault="008D3B89" w:rsidP="008D3B89">
      <w:pPr>
        <w:rPr>
          <w:ins w:id="1049" w:author="VP03" w:date="2017-09-10T14:58:00Z"/>
          <w:bCs/>
          <w:sz w:val="28"/>
          <w:szCs w:val="28"/>
        </w:rPr>
      </w:pPr>
      <w:bookmarkStart w:id="1050" w:name="_Ref474253074"/>
      <w:ins w:id="1051" w:author="VP03" w:date="2017-09-10T14:58:00Z">
        <w:r w:rsidRPr="00284C8F">
          <w:rPr>
            <w:bCs/>
            <w:noProof/>
            <w:sz w:val="28"/>
            <w:szCs w:val="28"/>
            <w:lang w:val="en-US"/>
          </w:rPr>
          <mc:AlternateContent>
            <mc:Choice Requires="wps">
              <w:drawing>
                <wp:anchor distT="0" distB="0" distL="114300" distR="114300" simplePos="0" relativeHeight="251669504" behindDoc="0" locked="0" layoutInCell="1" allowOverlap="1" wp14:anchorId="3677B647" wp14:editId="2998A1A1">
                  <wp:simplePos x="0" y="0"/>
                  <wp:positionH relativeFrom="column">
                    <wp:posOffset>2602049</wp:posOffset>
                  </wp:positionH>
                  <wp:positionV relativeFrom="paragraph">
                    <wp:posOffset>2462802</wp:posOffset>
                  </wp:positionV>
                  <wp:extent cx="2424792" cy="840922"/>
                  <wp:effectExtent l="0" t="0" r="0" b="0"/>
                  <wp:wrapNone/>
                  <wp:docPr id="17" name="Поле 12"/>
                  <wp:cNvGraphicFramePr/>
                  <a:graphic xmlns:a="http://schemas.openxmlformats.org/drawingml/2006/main">
                    <a:graphicData uri="http://schemas.microsoft.com/office/word/2010/wordprocessingShape">
                      <wps:wsp>
                        <wps:cNvSpPr txBox="1"/>
                        <wps:spPr>
                          <a:xfrm>
                            <a:off x="0" y="0"/>
                            <a:ext cx="2424792" cy="8409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9B7821" w:rsidRDefault="009124EB" w:rsidP="008D3B89">
                              <w:pPr>
                                <w:shd w:val="clear" w:color="auto" w:fill="D9D9D9" w:themeFill="background1" w:themeFillShade="D9"/>
                                <w:jc w:val="center"/>
                              </w:pPr>
                              <w:r>
                                <w:rPr>
                                  <w:bCs/>
                                </w:rPr>
                                <w:t xml:space="preserve">Несущая  </w:t>
                              </w:r>
                              <w:r>
                                <w:rPr>
                                  <w:bCs/>
                                  <w:lang w:val="en-US"/>
                                </w:rPr>
                                <w:t>NB</w:t>
                              </w:r>
                              <w:r w:rsidRPr="009B7821">
                                <w:rPr>
                                  <w:bCs/>
                                </w:rPr>
                                <w:t>-</w:t>
                              </w:r>
                              <w:r>
                                <w:rPr>
                                  <w:bCs/>
                                  <w:lang w:val="en-US"/>
                                </w:rPr>
                                <w:t>IoT</w:t>
                              </w:r>
                              <w:r w:rsidRPr="009B7821">
                                <w:rPr>
                                  <w:bCs/>
                                </w:rPr>
                                <w:t xml:space="preserve"> 180 </w:t>
                              </w:r>
                              <w:r>
                                <w:rPr>
                                  <w:bCs/>
                                </w:rPr>
                                <w:t xml:space="preserve">кГц внутри канала </w:t>
                              </w:r>
                              <w:r>
                                <w:rPr>
                                  <w:bCs/>
                                  <w:lang w:val="en-US"/>
                                </w:rPr>
                                <w:t>LTE</w:t>
                              </w:r>
                              <w:r>
                                <w:rPr>
                                  <w:bCs/>
                                </w:rPr>
                                <w:t>, но за</w:t>
                              </w:r>
                              <w:r w:rsidRPr="009B7821">
                                <w:rPr>
                                  <w:bCs/>
                                </w:rPr>
                                <w:t xml:space="preserve"> </w:t>
                              </w:r>
                              <w:r>
                                <w:rPr>
                                  <w:bCs/>
                                </w:rPr>
                                <w:t xml:space="preserve">пределами основной полосы сигнала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B647" id="Поле 12" o:spid="_x0000_s1031" type="#_x0000_t202" style="position:absolute;left:0;text-align:left;margin-left:204.9pt;margin-top:193.9pt;width:190.95pt;height:6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" filled="f" stroked="f" strokeweight=".5pt">
                  <v:textbox>
                    <w:txbxContent>
                      <w:p w:rsidR="009124EB" w:rsidRPr="009B7821" w:rsidRDefault="009124EB" w:rsidP="008D3B89">
                        <w:pPr>
                          <w:shd w:val="clear" w:color="auto" w:fill="D9D9D9" w:themeFill="background1" w:themeFillShade="D9"/>
                          <w:jc w:val="center"/>
                        </w:pPr>
                        <w:r>
                          <w:rPr>
                            <w:bCs/>
                          </w:rPr>
                          <w:t xml:space="preserve">Несущая  </w:t>
                        </w:r>
                        <w:r>
                          <w:rPr>
                            <w:bCs/>
                            <w:lang w:val="en-US"/>
                          </w:rPr>
                          <w:t>NB</w:t>
                        </w:r>
                        <w:r w:rsidRPr="009B7821">
                          <w:rPr>
                            <w:bCs/>
                          </w:rPr>
                          <w:t>-</w:t>
                        </w:r>
                        <w:r>
                          <w:rPr>
                            <w:bCs/>
                            <w:lang w:val="en-US"/>
                          </w:rPr>
                          <w:t>IoT</w:t>
                        </w:r>
                        <w:r w:rsidRPr="009B7821">
                          <w:rPr>
                            <w:bCs/>
                          </w:rPr>
                          <w:t xml:space="preserve"> 180 </w:t>
                        </w:r>
                        <w:r>
                          <w:rPr>
                            <w:bCs/>
                          </w:rPr>
                          <w:t xml:space="preserve">кГц внутри канала </w:t>
                        </w:r>
                        <w:r>
                          <w:rPr>
                            <w:bCs/>
                            <w:lang w:val="en-US"/>
                          </w:rPr>
                          <w:t>LTE</w:t>
                        </w:r>
                        <w:r>
                          <w:rPr>
                            <w:bCs/>
                          </w:rPr>
                          <w:t>, но за</w:t>
                        </w:r>
                        <w:r w:rsidRPr="009B7821">
                          <w:rPr>
                            <w:bCs/>
                          </w:rPr>
                          <w:t xml:space="preserve"> </w:t>
                        </w:r>
                        <w:r>
                          <w:rPr>
                            <w:bCs/>
                          </w:rPr>
                          <w:t xml:space="preserve">пределами основной полосы сигнала </w:t>
                        </w:r>
                      </w:p>
                    </w:txbxContent>
                  </v:textbox>
                </v:shape>
              </w:pict>
            </mc:Fallback>
          </mc:AlternateContent>
        </w:r>
        <w:r w:rsidRPr="00284C8F">
          <w:rPr>
            <w:bCs/>
            <w:noProof/>
            <w:sz w:val="28"/>
            <w:szCs w:val="28"/>
            <w:lang w:val="en-US"/>
          </w:rPr>
          <mc:AlternateContent>
            <mc:Choice Requires="wps">
              <w:drawing>
                <wp:anchor distT="0" distB="0" distL="114300" distR="114300" simplePos="0" relativeHeight="251668480" behindDoc="0" locked="0" layoutInCell="1" allowOverlap="1" wp14:anchorId="5F7D742E" wp14:editId="6ADEE89E">
                  <wp:simplePos x="0" y="0"/>
                  <wp:positionH relativeFrom="column">
                    <wp:posOffset>147955</wp:posOffset>
                  </wp:positionH>
                  <wp:positionV relativeFrom="paragraph">
                    <wp:posOffset>2975066</wp:posOffset>
                  </wp:positionV>
                  <wp:extent cx="2216150" cy="609600"/>
                  <wp:effectExtent l="0" t="0" r="0" b="0"/>
                  <wp:wrapNone/>
                  <wp:docPr id="18" name="Поле 11"/>
                  <wp:cNvGraphicFramePr/>
                  <a:graphic xmlns:a="http://schemas.openxmlformats.org/drawingml/2006/main">
                    <a:graphicData uri="http://schemas.microsoft.com/office/word/2010/wordprocessingShape">
                      <wps:wsp>
                        <wps:cNvSpPr txBox="1"/>
                        <wps:spPr>
                          <a:xfrm>
                            <a:off x="0" y="0"/>
                            <a:ext cx="221615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9B7821" w:rsidRDefault="009124EB" w:rsidP="008D3B89">
                              <w:pPr>
                                <w:shd w:val="clear" w:color="auto" w:fill="D9D9D9" w:themeFill="background1" w:themeFillShade="D9"/>
                                <w:jc w:val="center"/>
                                <w:rPr>
                                  <w:lang w:val="en-US"/>
                                </w:rPr>
                              </w:pPr>
                              <w:r>
                                <w:t>Занимаемая полоса</w:t>
                              </w:r>
                              <w:r>
                                <w:rPr>
                                  <w:lang w:val="en-US"/>
                                </w:rPr>
                                <w:t xml:space="preserve"> </w:t>
                              </w:r>
                              <w:r>
                                <w:t xml:space="preserve">сигнала </w:t>
                              </w:r>
                              <w:r>
                                <w:rPr>
                                  <w:lang w:val="en-US"/>
                                </w:rPr>
                                <w:t>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D742E" id="Поле 11" o:spid="_x0000_s1032" type="#_x0000_t202" style="position:absolute;left:0;text-align:left;margin-left:11.65pt;margin-top:234.25pt;width:174.5pt;height: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" filled="f" stroked="f" strokeweight=".5pt">
                  <v:textbox>
                    <w:txbxContent>
                      <w:p w:rsidR="009124EB" w:rsidRPr="009B7821" w:rsidRDefault="009124EB" w:rsidP="008D3B89">
                        <w:pPr>
                          <w:shd w:val="clear" w:color="auto" w:fill="D9D9D9" w:themeFill="background1" w:themeFillShade="D9"/>
                          <w:jc w:val="center"/>
                          <w:rPr>
                            <w:lang w:val="en-US"/>
                          </w:rPr>
                        </w:pPr>
                        <w:r>
                          <w:t>Занимаемая полоса</w:t>
                        </w:r>
                        <w:r>
                          <w:rPr>
                            <w:lang w:val="en-US"/>
                          </w:rPr>
                          <w:t xml:space="preserve"> </w:t>
                        </w:r>
                        <w:r>
                          <w:t xml:space="preserve">сигнала </w:t>
                        </w:r>
                        <w:r>
                          <w:rPr>
                            <w:lang w:val="en-US"/>
                          </w:rPr>
                          <w:t>LTE</w:t>
                        </w:r>
                      </w:p>
                    </w:txbxContent>
                  </v:textbox>
                </v:shape>
              </w:pict>
            </mc:Fallback>
          </mc:AlternateContent>
        </w:r>
        <w:r w:rsidRPr="00284C8F">
          <w:rPr>
            <w:bCs/>
            <w:noProof/>
            <w:sz w:val="28"/>
            <w:szCs w:val="28"/>
            <w:lang w:val="en-US"/>
          </w:rPr>
          <mc:AlternateContent>
            <mc:Choice Requires="wps">
              <w:drawing>
                <wp:anchor distT="0" distB="0" distL="114300" distR="114300" simplePos="0" relativeHeight="251667456" behindDoc="0" locked="0" layoutInCell="1" allowOverlap="1" wp14:anchorId="048EE26C" wp14:editId="789107CC">
                  <wp:simplePos x="0" y="0"/>
                  <wp:positionH relativeFrom="column">
                    <wp:posOffset>185420</wp:posOffset>
                  </wp:positionH>
                  <wp:positionV relativeFrom="paragraph">
                    <wp:posOffset>2389324</wp:posOffset>
                  </wp:positionV>
                  <wp:extent cx="1828800" cy="527140"/>
                  <wp:effectExtent l="0" t="0" r="0" b="6350"/>
                  <wp:wrapNone/>
                  <wp:docPr id="19" name="Поле 13"/>
                  <wp:cNvGraphicFramePr/>
                  <a:graphic xmlns:a="http://schemas.openxmlformats.org/drawingml/2006/main">
                    <a:graphicData uri="http://schemas.microsoft.com/office/word/2010/wordprocessingShape">
                      <wps:wsp>
                        <wps:cNvSpPr txBox="1"/>
                        <wps:spPr>
                          <a:xfrm>
                            <a:off x="0" y="0"/>
                            <a:ext cx="1828800" cy="527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D300E3" w:rsidRDefault="009124EB" w:rsidP="008D3B89">
                              <w:pPr>
                                <w:shd w:val="clear" w:color="auto" w:fill="D9D9D9" w:themeFill="background1" w:themeFillShade="D9"/>
                              </w:pPr>
                              <w:r w:rsidRPr="00D300E3">
                                <w:t>Ресурсны</w:t>
                              </w:r>
                              <w:r>
                                <w:t>е</w:t>
                              </w:r>
                              <w:r w:rsidRPr="00D300E3">
                                <w:t xml:space="preserve"> блок</w:t>
                              </w:r>
                              <w:r>
                                <w:t>и</w:t>
                              </w:r>
                              <w:r w:rsidRPr="00D300E3">
                                <w:t xml:space="preserve"> </w:t>
                              </w:r>
                              <w:r w:rsidRPr="00D300E3">
                                <w:rPr>
                                  <w:lang w:val="en-US"/>
                                </w:rPr>
                                <w:t>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EE26C" id="Поле 13" o:spid="_x0000_s1033" type="#_x0000_t202" style="position:absolute;left:0;text-align:left;margin-left:14.6pt;margin-top:188.15pt;width:2in;height: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" filled="f" stroked="f" strokeweight=".5pt">
                  <v:textbox>
                    <w:txbxContent>
                      <w:p w:rsidR="009124EB" w:rsidRPr="00D300E3" w:rsidRDefault="009124EB" w:rsidP="008D3B89">
                        <w:pPr>
                          <w:shd w:val="clear" w:color="auto" w:fill="D9D9D9" w:themeFill="background1" w:themeFillShade="D9"/>
                        </w:pPr>
                        <w:r w:rsidRPr="00D300E3">
                          <w:t>Ресурсны</w:t>
                        </w:r>
                        <w:r>
                          <w:t>е</w:t>
                        </w:r>
                        <w:r w:rsidRPr="00D300E3">
                          <w:t xml:space="preserve"> блок</w:t>
                        </w:r>
                        <w:r>
                          <w:t>и</w:t>
                        </w:r>
                        <w:r w:rsidRPr="00D300E3">
                          <w:t xml:space="preserve"> </w:t>
                        </w:r>
                        <w:r w:rsidRPr="00D300E3">
                          <w:rPr>
                            <w:lang w:val="en-US"/>
                          </w:rPr>
                          <w:t>LTE</w:t>
                        </w:r>
                      </w:p>
                    </w:txbxContent>
                  </v:textbox>
                </v:shape>
              </w:pict>
            </mc:Fallback>
          </mc:AlternateContent>
        </w:r>
        <w:r w:rsidRPr="00284C8F">
          <w:rPr>
            <w:bCs/>
            <w:noProof/>
            <w:sz w:val="28"/>
            <w:szCs w:val="28"/>
            <w:lang w:val="en-US"/>
          </w:rPr>
          <mc:AlternateContent>
            <mc:Choice Requires="wps">
              <w:drawing>
                <wp:anchor distT="0" distB="0" distL="114300" distR="114300" simplePos="0" relativeHeight="251666432" behindDoc="0" locked="0" layoutInCell="1" allowOverlap="1" wp14:anchorId="6EE510A5" wp14:editId="64BC8DBD">
                  <wp:simplePos x="0" y="0"/>
                  <wp:positionH relativeFrom="column">
                    <wp:posOffset>3516440</wp:posOffset>
                  </wp:positionH>
                  <wp:positionV relativeFrom="paragraph">
                    <wp:posOffset>19050</wp:posOffset>
                  </wp:positionV>
                  <wp:extent cx="2232025" cy="353060"/>
                  <wp:effectExtent l="0" t="0" r="0" b="0"/>
                  <wp:wrapNone/>
                  <wp:docPr id="21" name="Поле 14"/>
                  <wp:cNvGraphicFramePr/>
                  <a:graphic xmlns:a="http://schemas.openxmlformats.org/drawingml/2006/main">
                    <a:graphicData uri="http://schemas.microsoft.com/office/word/2010/wordprocessingShape">
                      <wps:wsp>
                        <wps:cNvSpPr txBox="1"/>
                        <wps:spPr>
                          <a:xfrm>
                            <a:off x="0" y="0"/>
                            <a:ext cx="2232025" cy="353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0675F7" w:rsidRDefault="009124EB" w:rsidP="008D3B89">
                              <w:pPr>
                                <w:shd w:val="clear" w:color="auto" w:fill="FFFFFF" w:themeFill="background1"/>
                                <w:jc w:val="center"/>
                                <w:rPr>
                                  <w:b/>
                                  <w:sz w:val="28"/>
                                  <w:lang w:val="en-US"/>
                                </w:rPr>
                              </w:pPr>
                              <w:r w:rsidRPr="000675F7">
                                <w:rPr>
                                  <w:b/>
                                  <w:bCs/>
                                  <w:sz w:val="28"/>
                                </w:rPr>
                                <w:t>Оператор</w:t>
                              </w:r>
                              <w:r>
                                <w:rPr>
                                  <w:b/>
                                  <w:bCs/>
                                  <w:sz w:val="28"/>
                                  <w:lang w:val="en-US"/>
                                </w:rP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510A5" id="Поле 14" o:spid="_x0000_s1034" type="#_x0000_t202" style="position:absolute;left:0;text-align:left;margin-left:276.9pt;margin-top:1.5pt;width:175.75pt;height:2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" filled="f" stroked="f" strokeweight=".5pt">
                  <v:textbox>
                    <w:txbxContent>
                      <w:p w:rsidR="009124EB" w:rsidRPr="000675F7" w:rsidRDefault="009124EB" w:rsidP="008D3B89">
                        <w:pPr>
                          <w:shd w:val="clear" w:color="auto" w:fill="FFFFFF" w:themeFill="background1"/>
                          <w:jc w:val="center"/>
                          <w:rPr>
                            <w:b/>
                            <w:sz w:val="28"/>
                            <w:lang w:val="en-US"/>
                          </w:rPr>
                        </w:pPr>
                        <w:r w:rsidRPr="000675F7">
                          <w:rPr>
                            <w:b/>
                            <w:bCs/>
                            <w:sz w:val="28"/>
                          </w:rPr>
                          <w:t>Оператор</w:t>
                        </w:r>
                        <w:r>
                          <w:rPr>
                            <w:b/>
                            <w:bCs/>
                            <w:sz w:val="28"/>
                            <w:lang w:val="en-US"/>
                          </w:rPr>
                          <w:t xml:space="preserve"> B</w:t>
                        </w:r>
                      </w:p>
                    </w:txbxContent>
                  </v:textbox>
                </v:shape>
              </w:pict>
            </mc:Fallback>
          </mc:AlternateContent>
        </w:r>
        <w:r w:rsidRPr="00284C8F">
          <w:rPr>
            <w:bCs/>
            <w:noProof/>
            <w:sz w:val="28"/>
            <w:szCs w:val="28"/>
            <w:lang w:val="en-US"/>
          </w:rPr>
          <mc:AlternateContent>
            <mc:Choice Requires="wps">
              <w:drawing>
                <wp:anchor distT="0" distB="0" distL="114300" distR="114300" simplePos="0" relativeHeight="251665408" behindDoc="0" locked="0" layoutInCell="1" allowOverlap="1" wp14:anchorId="309678FB" wp14:editId="17AC0F8D">
                  <wp:simplePos x="0" y="0"/>
                  <wp:positionH relativeFrom="column">
                    <wp:posOffset>923480</wp:posOffset>
                  </wp:positionH>
                  <wp:positionV relativeFrom="paragraph">
                    <wp:posOffset>22860</wp:posOffset>
                  </wp:positionV>
                  <wp:extent cx="2232025" cy="353060"/>
                  <wp:effectExtent l="0" t="0" r="0" b="0"/>
                  <wp:wrapNone/>
                  <wp:docPr id="22" name="Поле 15"/>
                  <wp:cNvGraphicFramePr/>
                  <a:graphic xmlns:a="http://schemas.openxmlformats.org/drawingml/2006/main">
                    <a:graphicData uri="http://schemas.microsoft.com/office/word/2010/wordprocessingShape">
                      <wps:wsp>
                        <wps:cNvSpPr txBox="1"/>
                        <wps:spPr>
                          <a:xfrm>
                            <a:off x="0" y="0"/>
                            <a:ext cx="2232025" cy="353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4EB" w:rsidRPr="00E1432A" w:rsidRDefault="009124EB" w:rsidP="008D3B89">
                              <w:pPr>
                                <w:shd w:val="clear" w:color="auto" w:fill="FFFFFF" w:themeFill="background1"/>
                                <w:jc w:val="center"/>
                                <w:rPr>
                                  <w:b/>
                                  <w:sz w:val="28"/>
                                  <w:lang w:val="en-US"/>
                                </w:rPr>
                              </w:pPr>
                              <w:r w:rsidRPr="000675F7">
                                <w:rPr>
                                  <w:b/>
                                  <w:bCs/>
                                  <w:sz w:val="28"/>
                                </w:rPr>
                                <w:t>Оператор</w:t>
                              </w:r>
                              <w:r w:rsidRPr="000675F7">
                                <w:rPr>
                                  <w:b/>
                                  <w:bCs/>
                                  <w:sz w:val="28"/>
                                  <w:lang w:val="en-US"/>
                                </w:rPr>
                                <w:t xml:space="preserv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678FB" id="Поле 15" o:spid="_x0000_s1035" type="#_x0000_t202" style="position:absolute;left:0;text-align:left;margin-left:72.7pt;margin-top:1.8pt;width:175.75pt;height:2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" filled="f" stroked="f" strokeweight=".5pt">
                  <v:textbox>
                    <w:txbxContent>
                      <w:p w:rsidR="009124EB" w:rsidRPr="00E1432A" w:rsidRDefault="009124EB" w:rsidP="008D3B89">
                        <w:pPr>
                          <w:shd w:val="clear" w:color="auto" w:fill="FFFFFF" w:themeFill="background1"/>
                          <w:jc w:val="center"/>
                          <w:rPr>
                            <w:b/>
                            <w:sz w:val="28"/>
                            <w:lang w:val="en-US"/>
                          </w:rPr>
                        </w:pPr>
                        <w:r w:rsidRPr="000675F7">
                          <w:rPr>
                            <w:b/>
                            <w:bCs/>
                            <w:sz w:val="28"/>
                          </w:rPr>
                          <w:t>Оператор</w:t>
                        </w:r>
                        <w:r w:rsidRPr="000675F7">
                          <w:rPr>
                            <w:b/>
                            <w:bCs/>
                            <w:sz w:val="28"/>
                            <w:lang w:val="en-US"/>
                          </w:rPr>
                          <w:t xml:space="preserve"> A</w:t>
                        </w:r>
                      </w:p>
                    </w:txbxContent>
                  </v:textbox>
                </v:shape>
              </w:pict>
            </mc:Fallback>
          </mc:AlternateContent>
        </w:r>
        <w:r>
          <w:rPr>
            <w:noProof/>
            <w:lang w:val="en-US"/>
          </w:rPr>
          <w:drawing>
            <wp:inline distT="0" distB="0" distL="0" distR="0" wp14:anchorId="3EDD49F2" wp14:editId="4A6AABD2">
              <wp:extent cx="6030595" cy="3648138"/>
              <wp:effectExtent l="0" t="0" r="0" b="0"/>
              <wp:docPr id="240" name="Picture 240" descr="P:\PT1\PT1#55 Berlin 24-28 April 2017\ECO Inputs\PC ECC Report 266\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PT1\PT1#55 Berlin 24-28 April 2017\ECO Inputs\PC ECC Report 266\figure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0595" cy="3648138"/>
                      </a:xfrm>
                      <a:prstGeom prst="rect">
                        <a:avLst/>
                      </a:prstGeom>
                      <a:noFill/>
                      <a:ln>
                        <a:noFill/>
                      </a:ln>
                    </pic:spPr>
                  </pic:pic>
                </a:graphicData>
              </a:graphic>
            </wp:inline>
          </w:drawing>
        </w:r>
      </w:ins>
    </w:p>
    <w:bookmarkEnd w:id="1050"/>
    <w:p w:rsidR="00001D82" w:rsidRPr="00AF1C64" w:rsidRDefault="00001D82" w:rsidP="00001D82">
      <w:pPr>
        <w:spacing w:line="360" w:lineRule="auto"/>
        <w:rPr>
          <w:ins w:id="1052" w:author="VP03" w:date="2017-09-10T14:57:00Z"/>
          <w:bCs/>
        </w:rPr>
      </w:pPr>
      <w:ins w:id="1053" w:author="VP03" w:date="2017-09-10T14:57:00Z">
        <w:r>
          <w:rPr>
            <w:bCs/>
          </w:rPr>
          <w:t>Рисунок 3.5</w:t>
        </w:r>
        <w:r w:rsidRPr="00AF1C64">
          <w:rPr>
            <w:bCs/>
          </w:rPr>
          <w:t xml:space="preserve"> </w:t>
        </w:r>
        <w:r>
          <w:rPr>
            <w:bCs/>
          </w:rPr>
          <w:t xml:space="preserve">– Пример внедрения </w:t>
        </w:r>
        <w:r>
          <w:rPr>
            <w:bCs/>
            <w:lang w:val="en-US"/>
          </w:rPr>
          <w:t>NB</w:t>
        </w:r>
        <w:r w:rsidRPr="00AF1C64">
          <w:rPr>
            <w:bCs/>
          </w:rPr>
          <w:t>-</w:t>
        </w:r>
        <w:r>
          <w:rPr>
            <w:bCs/>
            <w:lang w:val="en-US"/>
          </w:rPr>
          <w:t>IoT</w:t>
        </w:r>
        <w:r w:rsidRPr="00AF1C64">
          <w:rPr>
            <w:bCs/>
          </w:rPr>
          <w:t xml:space="preserve"> </w:t>
        </w:r>
        <w:r>
          <w:rPr>
            <w:bCs/>
          </w:rPr>
          <w:t xml:space="preserve">во </w:t>
        </w:r>
        <w:r w:rsidRPr="00A12962">
          <w:rPr>
            <w:bCs/>
          </w:rPr>
          <w:t>внутриканальн</w:t>
        </w:r>
        <w:r>
          <w:rPr>
            <w:bCs/>
          </w:rPr>
          <w:t>ом варианте</w:t>
        </w:r>
        <w:r w:rsidRPr="00A12962">
          <w:rPr>
            <w:bCs/>
          </w:rPr>
          <w:t xml:space="preserve"> (</w:t>
        </w:r>
        <w:r>
          <w:rPr>
            <w:bCs/>
            <w:lang w:val="en-US"/>
          </w:rPr>
          <w:t>guard</w:t>
        </w:r>
        <w:r w:rsidRPr="00A12962">
          <w:rPr>
            <w:bCs/>
          </w:rPr>
          <w:t>-</w:t>
        </w:r>
        <w:r>
          <w:rPr>
            <w:bCs/>
            <w:lang w:val="en-US"/>
          </w:rPr>
          <w:t>band</w:t>
        </w:r>
        <w:r w:rsidRPr="00A12962">
          <w:rPr>
            <w:bCs/>
          </w:rPr>
          <w:t>)</w:t>
        </w:r>
      </w:ins>
    </w:p>
    <w:p w:rsidR="008D3B89" w:rsidRPr="008D3B89" w:rsidRDefault="00563C86" w:rsidP="008D3B89">
      <w:pPr>
        <w:ind w:firstLine="567"/>
        <w:rPr>
          <w:ins w:id="1054" w:author="VP03" w:date="2017-09-10T15:01:00Z"/>
          <w:rFonts w:cs="Arial"/>
          <w:bCs/>
          <w:color w:val="000000" w:themeColor="text1"/>
        </w:rPr>
      </w:pPr>
      <w:ins w:id="1055" w:author="VP03" w:date="2017-09-10T15:05:00Z">
        <w:r>
          <w:rPr>
            <w:rFonts w:cs="Arial"/>
            <w:bCs/>
            <w:color w:val="000000" w:themeColor="text1"/>
          </w:rPr>
          <w:lastRenderedPageBreak/>
          <w:t>Обособленный (</w:t>
        </w:r>
        <w:r>
          <w:rPr>
            <w:rFonts w:cs="Arial"/>
            <w:bCs/>
            <w:color w:val="000000" w:themeColor="text1"/>
            <w:lang w:val="en-US"/>
          </w:rPr>
          <w:t>standalone</w:t>
        </w:r>
        <w:r w:rsidRPr="00563C86">
          <w:rPr>
            <w:rFonts w:cs="Arial"/>
            <w:bCs/>
            <w:color w:val="000000" w:themeColor="text1"/>
            <w:rPrChange w:id="1056" w:author="VP03" w:date="2017-09-10T15:05:00Z">
              <w:rPr>
                <w:rFonts w:cs="Arial"/>
                <w:bCs/>
                <w:color w:val="000000" w:themeColor="text1"/>
                <w:lang w:val="en-US"/>
              </w:rPr>
            </w:rPrChange>
          </w:rPr>
          <w:t>)</w:t>
        </w:r>
      </w:ins>
      <w:ins w:id="1057" w:author="VP03" w:date="2017-09-10T15:01:00Z">
        <w:r w:rsidR="008D3B89" w:rsidRPr="008D3B89">
          <w:rPr>
            <w:rFonts w:cs="Arial"/>
            <w:bCs/>
            <w:color w:val="000000" w:themeColor="text1"/>
          </w:rPr>
          <w:t xml:space="preserve"> режим развертывания изначально позиционируется как отдельная технология, в первую очередь призванная заменить сети GSM для обслуживания устройств IoT. При этом несущая </w:t>
        </w:r>
        <w:r w:rsidR="008D3B89" w:rsidRPr="008D3B89">
          <w:rPr>
            <w:rFonts w:cs="Arial"/>
            <w:bCs/>
            <w:color w:val="000000" w:themeColor="text1"/>
            <w:lang w:val="en-US"/>
          </w:rPr>
          <w:t>NB</w:t>
        </w:r>
        <w:r w:rsidR="008D3B89" w:rsidRPr="008D3B89">
          <w:rPr>
            <w:rFonts w:cs="Arial"/>
            <w:bCs/>
            <w:color w:val="000000" w:themeColor="text1"/>
          </w:rPr>
          <w:t>-</w:t>
        </w:r>
        <w:r w:rsidR="008D3B89" w:rsidRPr="008D3B89">
          <w:rPr>
            <w:rFonts w:cs="Arial"/>
            <w:bCs/>
            <w:color w:val="000000" w:themeColor="text1"/>
            <w:lang w:val="en-US"/>
          </w:rPr>
          <w:t>IoT</w:t>
        </w:r>
        <w:r w:rsidR="008D3B89" w:rsidRPr="008D3B89">
          <w:rPr>
            <w:rFonts w:cs="Arial"/>
            <w:bCs/>
            <w:color w:val="000000" w:themeColor="text1"/>
          </w:rPr>
          <w:t xml:space="preserve"> была оптимизирована специально для возможности работы в канале </w:t>
        </w:r>
        <w:r w:rsidR="008D3B89" w:rsidRPr="008D3B89">
          <w:rPr>
            <w:rFonts w:cs="Arial"/>
            <w:bCs/>
            <w:color w:val="000000" w:themeColor="text1"/>
            <w:lang w:val="en-US"/>
          </w:rPr>
          <w:t>GSM</w:t>
        </w:r>
        <w:r w:rsidR="008D3B89" w:rsidRPr="008D3B89">
          <w:rPr>
            <w:rFonts w:cs="Arial"/>
            <w:bCs/>
            <w:color w:val="000000" w:themeColor="text1"/>
          </w:rPr>
          <w:t xml:space="preserve">. Так, сигнал </w:t>
        </w:r>
        <w:r w:rsidR="008D3B89" w:rsidRPr="008D3B89">
          <w:rPr>
            <w:rFonts w:cs="Arial"/>
            <w:bCs/>
            <w:color w:val="000000" w:themeColor="text1"/>
            <w:lang w:val="en-US"/>
          </w:rPr>
          <w:t>NB</w:t>
        </w:r>
        <w:r w:rsidR="008D3B89" w:rsidRPr="008D3B89">
          <w:rPr>
            <w:rFonts w:cs="Arial"/>
            <w:bCs/>
            <w:color w:val="000000" w:themeColor="text1"/>
          </w:rPr>
          <w:t>-</w:t>
        </w:r>
        <w:r w:rsidR="008D3B89" w:rsidRPr="008D3B89">
          <w:rPr>
            <w:rFonts w:cs="Arial"/>
            <w:bCs/>
            <w:color w:val="000000" w:themeColor="text1"/>
            <w:lang w:val="en-US"/>
          </w:rPr>
          <w:t>IoT</w:t>
        </w:r>
        <w:r w:rsidR="008D3B89" w:rsidRPr="008D3B89">
          <w:rPr>
            <w:rFonts w:cs="Arial"/>
            <w:bCs/>
            <w:color w:val="000000" w:themeColor="text1"/>
          </w:rPr>
          <w:t xml:space="preserve"> в обособленном (а также и во внутриканальном варианте) определяется как сигнал с шириной 200 кГц, с основным излучением сосредоточенным в полосе 180 кГц и с двумя защитными полосами по 10 кГц, размещенными по бокам основного излучения. Иллюстративный пример размещения несущих </w:t>
        </w:r>
        <w:r w:rsidR="008D3B89" w:rsidRPr="008D3B89">
          <w:rPr>
            <w:rFonts w:cs="Arial"/>
            <w:bCs/>
            <w:color w:val="000000" w:themeColor="text1"/>
            <w:lang w:val="en-US"/>
          </w:rPr>
          <w:t>NB</w:t>
        </w:r>
        <w:r w:rsidR="008D3B89" w:rsidRPr="008D3B89">
          <w:rPr>
            <w:rFonts w:cs="Arial"/>
            <w:bCs/>
            <w:color w:val="000000" w:themeColor="text1"/>
          </w:rPr>
          <w:t>-</w:t>
        </w:r>
        <w:r w:rsidR="008D3B89" w:rsidRPr="008D3B89">
          <w:rPr>
            <w:rFonts w:cs="Arial"/>
            <w:bCs/>
            <w:color w:val="000000" w:themeColor="text1"/>
            <w:lang w:val="en-US"/>
          </w:rPr>
          <w:t>IoT</w:t>
        </w:r>
        <w:r w:rsidR="008D3B89" w:rsidRPr="008D3B89">
          <w:rPr>
            <w:rFonts w:cs="Arial"/>
            <w:bCs/>
            <w:color w:val="000000" w:themeColor="text1"/>
          </w:rPr>
          <w:t xml:space="preserve"> в случае обособленного варианта развертывания показан </w:t>
        </w:r>
        <w:r w:rsidR="008D3B89">
          <w:rPr>
            <w:rFonts w:cs="Arial"/>
            <w:bCs/>
            <w:color w:val="000000" w:themeColor="text1"/>
          </w:rPr>
          <w:t>на рис.3.6</w:t>
        </w:r>
        <w:r w:rsidR="008D3B89" w:rsidRPr="008D3B89">
          <w:rPr>
            <w:rFonts w:cs="Arial"/>
            <w:bCs/>
            <w:color w:val="000000" w:themeColor="text1"/>
          </w:rPr>
          <w:t>.</w:t>
        </w:r>
      </w:ins>
    </w:p>
    <w:p w:rsidR="00563C86" w:rsidRPr="00872362" w:rsidRDefault="00563C86" w:rsidP="00563C86">
      <w:pPr>
        <w:rPr>
          <w:ins w:id="1058" w:author="VP03" w:date="2017-09-10T15:05:00Z"/>
          <w:bCs/>
          <w:sz w:val="28"/>
          <w:szCs w:val="28"/>
          <w:lang w:val="en-GB"/>
        </w:rPr>
      </w:pPr>
      <w:ins w:id="1059" w:author="VP03" w:date="2017-09-10T15:05:00Z">
        <w:r w:rsidRPr="00872362">
          <w:rPr>
            <w:bCs/>
            <w:noProof/>
            <w:sz w:val="28"/>
            <w:szCs w:val="28"/>
            <w:lang w:val="en-US"/>
          </w:rPr>
          <w:drawing>
            <wp:inline distT="0" distB="0" distL="0" distR="0" wp14:anchorId="43018B58" wp14:editId="2D4B90E7">
              <wp:extent cx="6038850" cy="30944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5674" cy="3097897"/>
                      </a:xfrm>
                      <a:prstGeom prst="rect">
                        <a:avLst/>
                      </a:prstGeom>
                      <a:solidFill>
                        <a:schemeClr val="lt1"/>
                      </a:solidFill>
                    </pic:spPr>
                  </pic:pic>
                </a:graphicData>
              </a:graphic>
            </wp:inline>
          </w:drawing>
        </w:r>
      </w:ins>
    </w:p>
    <w:p w:rsidR="008D3B89" w:rsidRPr="008D3B89" w:rsidRDefault="00563C86" w:rsidP="008D3B89">
      <w:pPr>
        <w:ind w:firstLine="567"/>
        <w:rPr>
          <w:ins w:id="1060" w:author="VP03" w:date="2017-09-10T15:01:00Z"/>
          <w:rFonts w:cs="Arial"/>
          <w:bCs/>
          <w:color w:val="000000" w:themeColor="text1"/>
        </w:rPr>
      </w:pPr>
      <w:ins w:id="1061" w:author="VP03" w:date="2017-09-10T15:01:00Z">
        <w:r>
          <w:rPr>
            <w:rFonts w:cs="Arial"/>
            <w:bCs/>
            <w:color w:val="000000" w:themeColor="text1"/>
          </w:rPr>
          <w:t xml:space="preserve">Рисунок </w:t>
        </w:r>
      </w:ins>
      <w:ins w:id="1062" w:author="VP03" w:date="2017-09-10T15:03:00Z">
        <w:r>
          <w:rPr>
            <w:rFonts w:cs="Arial"/>
            <w:bCs/>
            <w:color w:val="000000" w:themeColor="text1"/>
          </w:rPr>
          <w:t>3</w:t>
        </w:r>
      </w:ins>
      <w:ins w:id="1063" w:author="VP03" w:date="2017-09-10T15:01:00Z">
        <w:r w:rsidR="008D3B89" w:rsidRPr="008D3B89">
          <w:rPr>
            <w:rFonts w:cs="Arial"/>
            <w:bCs/>
            <w:color w:val="000000" w:themeColor="text1"/>
          </w:rPr>
          <w:t>.</w:t>
        </w:r>
      </w:ins>
      <w:ins w:id="1064" w:author="VP03" w:date="2017-09-10T15:03:00Z">
        <w:r>
          <w:rPr>
            <w:rFonts w:cs="Arial"/>
            <w:bCs/>
            <w:color w:val="000000" w:themeColor="text1"/>
          </w:rPr>
          <w:t>6</w:t>
        </w:r>
      </w:ins>
      <w:ins w:id="1065" w:author="VP03" w:date="2017-09-10T15:01:00Z">
        <w:r w:rsidR="008D3B89" w:rsidRPr="008D3B89">
          <w:rPr>
            <w:rFonts w:cs="Arial"/>
            <w:bCs/>
            <w:color w:val="000000" w:themeColor="text1"/>
          </w:rPr>
          <w:t xml:space="preserve"> – Пример внедрения </w:t>
        </w:r>
        <w:r w:rsidR="008D3B89" w:rsidRPr="008D3B89">
          <w:rPr>
            <w:rFonts w:cs="Arial"/>
            <w:bCs/>
            <w:color w:val="000000" w:themeColor="text1"/>
            <w:lang w:val="en-US"/>
          </w:rPr>
          <w:t>NB</w:t>
        </w:r>
        <w:r w:rsidR="008D3B89" w:rsidRPr="008D3B89">
          <w:rPr>
            <w:rFonts w:cs="Arial"/>
            <w:bCs/>
            <w:color w:val="000000" w:themeColor="text1"/>
          </w:rPr>
          <w:t>-</w:t>
        </w:r>
        <w:r w:rsidR="008D3B89" w:rsidRPr="008D3B89">
          <w:rPr>
            <w:rFonts w:cs="Arial"/>
            <w:bCs/>
            <w:color w:val="000000" w:themeColor="text1"/>
            <w:lang w:val="en-US"/>
          </w:rPr>
          <w:t>IoT</w:t>
        </w:r>
        <w:r w:rsidR="008D3B89" w:rsidRPr="008D3B89">
          <w:rPr>
            <w:rFonts w:cs="Arial"/>
            <w:bCs/>
            <w:color w:val="000000" w:themeColor="text1"/>
          </w:rPr>
          <w:t xml:space="preserve"> в обособленном варианте (</w:t>
        </w:r>
        <w:r w:rsidR="008D3B89" w:rsidRPr="008D3B89">
          <w:rPr>
            <w:rFonts w:cs="Arial"/>
            <w:bCs/>
            <w:color w:val="000000" w:themeColor="text1"/>
            <w:lang w:val="en-US"/>
          </w:rPr>
          <w:t>standalone</w:t>
        </w:r>
        <w:r w:rsidR="008D3B89" w:rsidRPr="008D3B89">
          <w:rPr>
            <w:rFonts w:cs="Arial"/>
            <w:bCs/>
            <w:color w:val="000000" w:themeColor="text1"/>
          </w:rPr>
          <w:t>)</w:t>
        </w:r>
      </w:ins>
    </w:p>
    <w:p w:rsidR="00001D82" w:rsidRDefault="00001D82">
      <w:pPr>
        <w:ind w:firstLine="567"/>
        <w:rPr>
          <w:ins w:id="1066" w:author="VP03" w:date="2017-09-10T14:51:00Z"/>
          <w:rFonts w:cs="Arial"/>
          <w:color w:val="000000" w:themeColor="text1"/>
        </w:rPr>
      </w:pPr>
    </w:p>
    <w:p w:rsidR="00BF1BAC" w:rsidRPr="00AC0C43" w:rsidDel="0029414B" w:rsidRDefault="00BF1BAC">
      <w:pPr>
        <w:ind w:firstLine="567"/>
        <w:rPr>
          <w:del w:id="1067" w:author="VP03" w:date="2017-09-10T14:22:00Z"/>
          <w:rFonts w:cs="Arial"/>
          <w:color w:val="000000" w:themeColor="text1"/>
        </w:rPr>
      </w:pPr>
      <w:del w:id="1068" w:author="VP03" w:date="2017-09-10T14:44:00Z">
        <w:r w:rsidRPr="00AC0C43" w:rsidDel="007E7698">
          <w:rPr>
            <w:rFonts w:cs="Arial"/>
            <w:color w:val="000000" w:themeColor="text1"/>
          </w:rPr>
          <w:delText xml:space="preserve">Следует отметить, что улучшение бюджета линии для NB-IoT в сравнении со стандартом GSM обеспечивается в диапазоне частот ниже 1 ГГц, поэтому маловероятно, что стандарт будет использоваться в диапазонах частот выше 1 ГГц. </w:delText>
        </w:r>
      </w:del>
      <w:del w:id="1069" w:author="VP03" w:date="2017-09-10T14:22:00Z">
        <w:r w:rsidRPr="00AC0C43" w:rsidDel="0029414B">
          <w:rPr>
            <w:rFonts w:cs="Arial"/>
            <w:color w:val="000000" w:themeColor="text1"/>
          </w:rPr>
          <w:delText xml:space="preserve">Для прогнозируемой нагрузки в городе потребности в спектре для развертывания сети составляют от 0 (при работе в канале LTE) до 2x3 МГц (в случае работы на отдельных частотах до пяти операторов). </w:delText>
        </w:r>
      </w:del>
    </w:p>
    <w:p w:rsidR="00BF1BAC" w:rsidRPr="00AC0C43" w:rsidDel="0029414B" w:rsidRDefault="00BF1BAC">
      <w:pPr>
        <w:ind w:firstLine="567"/>
        <w:rPr>
          <w:del w:id="1070" w:author="VP03" w:date="2017-09-10T14:22:00Z"/>
          <w:rFonts w:cs="Arial"/>
          <w:color w:val="000000" w:themeColor="text1"/>
        </w:rPr>
      </w:pPr>
      <w:del w:id="1071" w:author="VP03" w:date="2017-09-10T14:22:00Z">
        <w:r w:rsidRPr="00AC0C43" w:rsidDel="0029414B">
          <w:rPr>
            <w:rFonts w:cs="Arial"/>
            <w:color w:val="000000" w:themeColor="text1"/>
          </w:rPr>
          <w:delText>Наиболее вероятной полосой радиочастот для внедрения стандарта можно считать 733–736 МГц для линии вверх и 788–791 МГц для линии вниз. Эти полосы частот возникли естественным образом после решения ВКР-15 о выделении диапазона 700 МГц для сетей IMT и согласования частотных планов для сетей LTE в диапазонах 700 и 800 МГц. Кроме того, применительно к этим полосам уже принято регуляторное решение для европейских стран. В Российской Федерации из-за того, что диапазон 700 МГц занят вещательными станциями, несомненный интерес представляет также диапазон 450 МГц, в котором за счет более низкой частоты можно максимально улучшить бюджет радиолинии в сети IoT.</w:delText>
        </w:r>
      </w:del>
    </w:p>
    <w:p w:rsidR="00BF1BAC" w:rsidRPr="00AC0C43" w:rsidDel="007E7698" w:rsidRDefault="00BF1BAC">
      <w:pPr>
        <w:ind w:firstLine="567"/>
        <w:rPr>
          <w:del w:id="1072" w:author="VP03" w:date="2017-09-10T14:44:00Z"/>
          <w:rFonts w:cs="Arial"/>
          <w:color w:val="000000" w:themeColor="text1"/>
        </w:rPr>
      </w:pPr>
      <w:del w:id="1073" w:author="VP03" w:date="2017-09-10T14:44:00Z">
        <w:r w:rsidRPr="00AC0C43" w:rsidDel="007E7698">
          <w:rPr>
            <w:rFonts w:cs="Arial"/>
            <w:color w:val="000000" w:themeColor="text1"/>
          </w:rPr>
          <w:delText xml:space="preserve">С принятием в 2016 г. финальной версии спецификаций EC-GSM, eMTC и NB-IoT операторы сетей подвижной связи </w:delText>
        </w:r>
      </w:del>
      <w:del w:id="1074" w:author="VP03" w:date="2017-09-10T14:22:00Z">
        <w:r w:rsidRPr="00AC0C43" w:rsidDel="0029414B">
          <w:rPr>
            <w:rFonts w:cs="Arial"/>
            <w:color w:val="000000" w:themeColor="text1"/>
          </w:rPr>
          <w:delText xml:space="preserve">получат </w:delText>
        </w:r>
      </w:del>
      <w:del w:id="1075" w:author="VP03" w:date="2017-09-10T14:44:00Z">
        <w:r w:rsidRPr="00AC0C43" w:rsidDel="007E7698">
          <w:rPr>
            <w:rFonts w:cs="Arial"/>
            <w:color w:val="000000" w:themeColor="text1"/>
          </w:rPr>
          <w:delText>три эффективных инструмента развития сетей IoT – в соответствии с конкретным сценарием использования и характеристиками мобильной сети, на базе которой они будут развертываться. Все эти стандарты используют уже выделенные на международном уровне полосы радиочастот. Дальнейшее развитие этих технологий планируется в рамках стандартов сетей 5G.</w:delText>
        </w:r>
      </w:del>
    </w:p>
    <w:p w:rsidR="00BF1BAC" w:rsidRPr="00AC0C43" w:rsidRDefault="00BF1BAC">
      <w:pPr>
        <w:ind w:firstLine="567"/>
        <w:rPr>
          <w:rFonts w:cs="Arial"/>
          <w:b/>
          <w:i/>
          <w:color w:val="000000" w:themeColor="text1"/>
        </w:rPr>
      </w:pPr>
      <w:r w:rsidRPr="00AC0C43">
        <w:rPr>
          <w:rFonts w:cs="Arial"/>
          <w:b/>
          <w:i/>
          <w:color w:val="000000" w:themeColor="text1"/>
        </w:rPr>
        <w:t>Стандарт IMT-2020 (5G)</w:t>
      </w:r>
      <w:r>
        <w:rPr>
          <w:rFonts w:cs="Arial"/>
          <w:b/>
          <w:i/>
          <w:color w:val="000000" w:themeColor="text1"/>
        </w:rPr>
        <w:t xml:space="preserve"> выше 24 ГГц </w:t>
      </w:r>
    </w:p>
    <w:p w:rsidR="007E7698" w:rsidRPr="00AC0C43" w:rsidRDefault="007E7698" w:rsidP="007E7698">
      <w:pPr>
        <w:ind w:firstLine="567"/>
        <w:rPr>
          <w:ins w:id="1076" w:author="VP03" w:date="2017-09-10T14:44:00Z"/>
          <w:rFonts w:cs="Arial"/>
          <w:color w:val="000000" w:themeColor="text1"/>
        </w:rPr>
      </w:pPr>
      <w:ins w:id="1077" w:author="VP03" w:date="2017-09-10T14:44:00Z">
        <w:r w:rsidRPr="00AC0C43">
          <w:rPr>
            <w:rFonts w:cs="Arial"/>
            <w:color w:val="000000" w:themeColor="text1"/>
          </w:rPr>
          <w:t>С принятием в 2016 г. финальной версии спецификаций EC-GSM, eMTC и NB-IoT операторы сетей подвижной связи получ</w:t>
        </w:r>
        <w:r>
          <w:rPr>
            <w:rFonts w:cs="Arial"/>
            <w:color w:val="000000" w:themeColor="text1"/>
          </w:rPr>
          <w:t>или</w:t>
        </w:r>
        <w:r w:rsidRPr="00AC0C43">
          <w:rPr>
            <w:rFonts w:cs="Arial"/>
            <w:color w:val="000000" w:themeColor="text1"/>
          </w:rPr>
          <w:t xml:space="preserve"> три эффективных инструмента развития сетей IoT – в соответствии с конкретным сценарием использования и характеристиками мобильной сети, на базе которой они будут развертываться. Все эти стандарты используют уже выделенные на международном уровне полосы радиочастот. Дальнейшее развитие этих технологий планируется в рамках стандартов сетей 5G</w:t>
        </w:r>
        <w:r>
          <w:rPr>
            <w:rFonts w:cs="Arial"/>
            <w:color w:val="000000" w:themeColor="text1"/>
          </w:rPr>
          <w:t>, так же</w:t>
        </w:r>
      </w:ins>
      <w:ins w:id="1078" w:author="VP03" w:date="2017-09-10T14:45:00Z">
        <w:r>
          <w:rPr>
            <w:rFonts w:cs="Arial"/>
            <w:color w:val="000000" w:themeColor="text1"/>
          </w:rPr>
          <w:t xml:space="preserve"> называемых сети </w:t>
        </w:r>
        <w:r>
          <w:rPr>
            <w:rFonts w:cs="Arial"/>
            <w:color w:val="000000" w:themeColor="text1"/>
            <w:lang w:val="en-US"/>
          </w:rPr>
          <w:t>IMT</w:t>
        </w:r>
        <w:r w:rsidRPr="007E7698">
          <w:rPr>
            <w:rFonts w:cs="Arial"/>
            <w:color w:val="000000" w:themeColor="text1"/>
            <w:rPrChange w:id="1079" w:author="VP03" w:date="2017-09-10T14:45:00Z">
              <w:rPr>
                <w:rFonts w:cs="Arial"/>
                <w:color w:val="000000" w:themeColor="text1"/>
                <w:lang w:val="en-US"/>
              </w:rPr>
            </w:rPrChange>
          </w:rPr>
          <w:t>-2020</w:t>
        </w:r>
      </w:ins>
      <w:ins w:id="1080" w:author="VP03" w:date="2017-09-10T14:44:00Z">
        <w:r w:rsidRPr="00AC0C43">
          <w:rPr>
            <w:rFonts w:cs="Arial"/>
            <w:color w:val="000000" w:themeColor="text1"/>
          </w:rPr>
          <w:t>.</w:t>
        </w:r>
      </w:ins>
    </w:p>
    <w:p w:rsidR="00BF1BAC" w:rsidRPr="00AC0C43" w:rsidRDefault="00BF1BAC" w:rsidP="00BF1BAC">
      <w:pPr>
        <w:ind w:firstLine="567"/>
        <w:rPr>
          <w:rFonts w:cs="Arial"/>
          <w:color w:val="000000" w:themeColor="text1"/>
        </w:rPr>
      </w:pPr>
      <w:r w:rsidRPr="00AC0C43">
        <w:rPr>
          <w:rFonts w:cs="Arial"/>
          <w:color w:val="000000" w:themeColor="text1"/>
        </w:rPr>
        <w:t xml:space="preserve">IMT-2020 рассматривается как дальнейшее развитие стандартов подвижной связи. Его появление ожидается к 2020 г., и он должен будет обеспечить выполнение всех требований, которые предъявляются к IoT, а также способствовать решению проблем с подвижной связью, в первую очередь вызванных ростом трафика. Вопрос о полосах радиочастот для сетей IMT-2020 будет решаться на ВКР в 2019 г. </w:t>
      </w:r>
    </w:p>
    <w:p w:rsidR="00BF1BAC" w:rsidRPr="00AC0C43" w:rsidRDefault="00BF1BAC" w:rsidP="00BF1BAC">
      <w:pPr>
        <w:ind w:firstLine="567"/>
        <w:rPr>
          <w:rFonts w:cs="Arial"/>
          <w:color w:val="000000" w:themeColor="text1"/>
        </w:rPr>
      </w:pPr>
      <w:r w:rsidRPr="00AC0C43">
        <w:rPr>
          <w:rFonts w:cs="Arial"/>
          <w:color w:val="000000" w:themeColor="text1"/>
        </w:rPr>
        <w:t xml:space="preserve">По мнению большинства экспертов, минимальный размер частотного канала (частотного блока) для систем IMT-2020 превышает 200 МГц; однако некоторые эксперты считают, что он должен составлять не менее 500 МГц. Поэтому для систем IMT-2020 рассматриваются полосы частот выше 24 ГГц. Столь высокие полосы частот, по всей видимости, не дадут возможности в рамках одной сети выполнить требования, предъявляемые к IoT. Наиболее вероятно, что сети IMT-2020 позволят обеспечить требования IoT на ограниченной территории и для применений, которые требуют минимальных временных задержек и высокой надежности передачи данных (например, при создании интеллектуальных транспортных сетей в городах, а </w:t>
      </w:r>
      <w:r>
        <w:rPr>
          <w:rFonts w:cs="Arial"/>
          <w:color w:val="000000" w:themeColor="text1"/>
        </w:rPr>
        <w:t>также надежной инфраструктуры при автоматизации промышленности</w:t>
      </w:r>
      <w:r w:rsidRPr="00AC0C43">
        <w:rPr>
          <w:rFonts w:cs="Arial"/>
          <w:color w:val="000000" w:themeColor="text1"/>
        </w:rPr>
        <w:t>).</w:t>
      </w:r>
    </w:p>
    <w:p w:rsidR="00BF1BAC" w:rsidRDefault="00BF1BAC" w:rsidP="00BF1BAC">
      <w:pPr>
        <w:ind w:firstLine="567"/>
        <w:rPr>
          <w:rStyle w:val="Hyperlink"/>
          <w:rFonts w:cs="Arial"/>
          <w:color w:val="000000" w:themeColor="text1"/>
          <w:u w:val="none"/>
        </w:rPr>
      </w:pPr>
    </w:p>
    <w:p w:rsidR="00BF1BAC" w:rsidRDefault="00BF1BAC" w:rsidP="003D7C43">
      <w:pPr>
        <w:pStyle w:val="Heading2"/>
        <w:rPr>
          <w:rStyle w:val="Hyperlink"/>
          <w:color w:val="000000" w:themeColor="text1"/>
          <w:u w:val="none"/>
        </w:rPr>
      </w:pPr>
      <w:bookmarkStart w:id="1081" w:name="_Toc492882495"/>
      <w:r>
        <w:rPr>
          <w:rStyle w:val="Hyperlink"/>
          <w:color w:val="000000" w:themeColor="text1"/>
          <w:u w:val="none"/>
        </w:rPr>
        <w:t>3.3 Анализ беспроводных технологий для критических применений</w:t>
      </w:r>
      <w:bookmarkEnd w:id="1081"/>
    </w:p>
    <w:p w:rsidR="00BF1BAC" w:rsidRDefault="00BF1BAC" w:rsidP="00BF1BAC">
      <w:pPr>
        <w:ind w:firstLine="567"/>
        <w:rPr>
          <w:rStyle w:val="Hyperlink"/>
          <w:rFonts w:cs="Arial"/>
          <w:color w:val="000000" w:themeColor="text1"/>
          <w:u w:val="none"/>
        </w:rPr>
      </w:pPr>
      <w:r>
        <w:rPr>
          <w:rStyle w:val="Hyperlink"/>
          <w:rFonts w:cs="Arial"/>
          <w:color w:val="000000" w:themeColor="text1"/>
          <w:u w:val="none"/>
        </w:rPr>
        <w:t xml:space="preserve">Несмотря на то, что все наземные применения укладываются либо в устройства малого радиуса действия, либо в сети подвижной связи, в последнее время начинаю отдельно выделять критически важные применения, для которых может потребоваться </w:t>
      </w:r>
      <w:r>
        <w:rPr>
          <w:rStyle w:val="Hyperlink"/>
          <w:rFonts w:cs="Arial"/>
          <w:color w:val="000000" w:themeColor="text1"/>
          <w:u w:val="none"/>
        </w:rPr>
        <w:lastRenderedPageBreak/>
        <w:t>дополнительные формы регулирования. К таким применениям на текущий момент можно отнести интеллектуальные транспортные системы и критические промышленные применения.</w:t>
      </w:r>
    </w:p>
    <w:p w:rsidR="00BF1BAC" w:rsidRPr="00AC0C43" w:rsidRDefault="00BF1BAC" w:rsidP="00BF1BAC">
      <w:pPr>
        <w:ind w:firstLine="567"/>
        <w:rPr>
          <w:rFonts w:cs="Arial"/>
          <w:b/>
          <w:i/>
          <w:color w:val="000000" w:themeColor="text1"/>
        </w:rPr>
      </w:pPr>
      <w:r w:rsidRPr="00AC0C43">
        <w:rPr>
          <w:rFonts w:cs="Arial"/>
          <w:b/>
          <w:i/>
          <w:color w:val="000000" w:themeColor="text1"/>
        </w:rPr>
        <w:t xml:space="preserve">Интеллектуальные транспортные системы </w:t>
      </w:r>
    </w:p>
    <w:p w:rsidR="00BF1BAC" w:rsidRPr="00AC0C43" w:rsidRDefault="00BF1BAC" w:rsidP="00BF1BAC">
      <w:pPr>
        <w:ind w:firstLine="567"/>
        <w:rPr>
          <w:rFonts w:cs="Arial"/>
          <w:color w:val="000000" w:themeColor="text1"/>
        </w:rPr>
      </w:pPr>
      <w:r w:rsidRPr="00AC0C43">
        <w:rPr>
          <w:rFonts w:cs="Arial"/>
          <w:color w:val="000000" w:themeColor="text1"/>
        </w:rPr>
        <w:t xml:space="preserve">Для первой стадии внедрения ITS разработан стандарт IEEE 802.11p (ITS-G5), практическое внедрение которого планируется начать в 2016 г. Стандарт разработан путем адаптации распространенного стандарта Wi-Fi к требованиям ITS. В сравнении со стандартом Wi-Fi в ITS-G5 несколько увеличена дальность связи (до 100 м в городе и до 600 м в сельской местности), задержка в сети уменьшена до 10 мс, а периодичность обмена информацией между абонентами сокращена до 10 Гц. Кроме того, с целью снижения уровня помех выбрана полоса частот 5875–5905 МГц, в которой отсутствуют нелицензируемые применения. Эти меры позволяют использовать данный стандарт для решения широкого круга задач при построении ITS. Потребности в спектре для создания инфраструктуры сети ITS составляют не более 30 МГц (рисунок </w:t>
      </w:r>
      <w:r>
        <w:rPr>
          <w:rFonts w:cs="Arial"/>
          <w:color w:val="000000" w:themeColor="text1"/>
        </w:rPr>
        <w:t>3.</w:t>
      </w:r>
      <w:del w:id="1082" w:author="VP03" w:date="2017-09-11T08:35:00Z">
        <w:r w:rsidDel="00CF6C90">
          <w:rPr>
            <w:rFonts w:cs="Arial"/>
            <w:color w:val="000000" w:themeColor="text1"/>
          </w:rPr>
          <w:delText>3</w:delText>
        </w:r>
      </w:del>
      <w:ins w:id="1083" w:author="VP03" w:date="2017-09-11T08:35:00Z">
        <w:r w:rsidR="00CF6C90">
          <w:rPr>
            <w:rFonts w:cs="Arial"/>
            <w:color w:val="000000" w:themeColor="text1"/>
          </w:rPr>
          <w:t>7</w:t>
        </w:r>
      </w:ins>
      <w:r w:rsidRPr="00AC0C43">
        <w:rPr>
          <w:rFonts w:cs="Arial"/>
          <w:color w:val="000000" w:themeColor="text1"/>
        </w:rPr>
        <w:t>).</w:t>
      </w:r>
    </w:p>
    <w:p w:rsidR="00BF1BAC" w:rsidRPr="00AC0C43" w:rsidRDefault="00BF1BAC" w:rsidP="00BF1BAC">
      <w:pPr>
        <w:ind w:firstLine="567"/>
        <w:rPr>
          <w:rFonts w:cs="Arial"/>
          <w:color w:val="000000" w:themeColor="text1"/>
        </w:rPr>
      </w:pPr>
      <w:r w:rsidRPr="00AC0C43">
        <w:rPr>
          <w:rFonts w:cs="Arial"/>
          <w:color w:val="000000" w:themeColor="text1"/>
        </w:rPr>
        <w:t xml:space="preserve">Следует отметить, что параллельно, но с некоторым опозданием в рамках 3GPP ведется разработка другого стандарта для ITS – LTE-V2X, который можно рассматривать как конкурент ITS-G5. Более того, в связи с созданием стандарта подвижной связи 5-го поколения разрабатывается еще один стандарт 5G-V2X. </w:t>
      </w:r>
    </w:p>
    <w:p w:rsidR="00BF1BAC" w:rsidRPr="00AC0C43" w:rsidRDefault="00BF1BAC" w:rsidP="00BF1BAC">
      <w:pPr>
        <w:ind w:firstLine="567"/>
        <w:rPr>
          <w:rFonts w:cs="Arial"/>
          <w:color w:val="000000" w:themeColor="text1"/>
        </w:rPr>
      </w:pPr>
      <w:r w:rsidRPr="00AC0C43">
        <w:rPr>
          <w:rFonts w:cs="Arial"/>
          <w:noProof/>
          <w:color w:val="000000" w:themeColor="text1"/>
          <w:lang w:val="en-US"/>
        </w:rPr>
        <w:drawing>
          <wp:inline distT="0" distB="0" distL="0" distR="0" wp14:anchorId="6985F549" wp14:editId="531FD1A7">
            <wp:extent cx="5734050" cy="3573780"/>
            <wp:effectExtent l="0" t="0" r="0" b="762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0" b="4318"/>
                    <a:stretch/>
                  </pic:blipFill>
                  <pic:spPr bwMode="auto">
                    <a:xfrm>
                      <a:off x="0" y="0"/>
                      <a:ext cx="5734050" cy="3573780"/>
                    </a:xfrm>
                    <a:prstGeom prst="rect">
                      <a:avLst/>
                    </a:prstGeom>
                    <a:noFill/>
                    <a:ln>
                      <a:noFill/>
                    </a:ln>
                    <a:extLst>
                      <a:ext uri="{53640926-AAD7-44D8-BBD7-CCE9431645EC}">
                        <a14:shadowObscured xmlns:a14="http://schemas.microsoft.com/office/drawing/2010/main"/>
                      </a:ext>
                    </a:extLst>
                  </pic:spPr>
                </pic:pic>
              </a:graphicData>
            </a:graphic>
          </wp:inline>
        </w:drawing>
      </w:r>
    </w:p>
    <w:p w:rsidR="00BF1BAC" w:rsidRPr="00AC0C43" w:rsidRDefault="00BF1BAC" w:rsidP="00BF1BAC">
      <w:pPr>
        <w:ind w:firstLine="567"/>
        <w:rPr>
          <w:rFonts w:cs="Arial"/>
          <w:color w:val="000000" w:themeColor="text1"/>
        </w:rPr>
      </w:pPr>
      <w:r w:rsidRPr="00AC0C43">
        <w:rPr>
          <w:rFonts w:cs="Arial"/>
          <w:color w:val="000000" w:themeColor="text1"/>
        </w:rPr>
        <w:t xml:space="preserve">Рисунок </w:t>
      </w:r>
      <w:r>
        <w:rPr>
          <w:rFonts w:cs="Arial"/>
          <w:color w:val="000000" w:themeColor="text1"/>
        </w:rPr>
        <w:t>3</w:t>
      </w:r>
      <w:r w:rsidRPr="00AC0C43">
        <w:rPr>
          <w:rFonts w:cs="Arial"/>
          <w:color w:val="000000" w:themeColor="text1"/>
        </w:rPr>
        <w:t>.</w:t>
      </w:r>
      <w:del w:id="1084" w:author="VP03" w:date="2017-09-11T08:35:00Z">
        <w:r w:rsidDel="00CF6C90">
          <w:rPr>
            <w:rFonts w:cs="Arial"/>
            <w:color w:val="000000" w:themeColor="text1"/>
          </w:rPr>
          <w:delText xml:space="preserve">3 </w:delText>
        </w:r>
      </w:del>
      <w:ins w:id="1085" w:author="VP03" w:date="2017-09-11T08:35:00Z">
        <w:r w:rsidR="00CF6C90">
          <w:rPr>
            <w:rFonts w:cs="Arial"/>
            <w:color w:val="000000" w:themeColor="text1"/>
          </w:rPr>
          <w:t>7</w:t>
        </w:r>
        <w:r w:rsidR="00CF6C90">
          <w:rPr>
            <w:rFonts w:cs="Arial"/>
            <w:color w:val="000000" w:themeColor="text1"/>
          </w:rPr>
          <w:t xml:space="preserve"> </w:t>
        </w:r>
      </w:ins>
      <w:r>
        <w:rPr>
          <w:rFonts w:cs="Arial"/>
          <w:color w:val="000000" w:themeColor="text1"/>
        </w:rPr>
        <w:t>-</w:t>
      </w:r>
      <w:r w:rsidRPr="00AC0C43">
        <w:rPr>
          <w:rFonts w:cs="Arial"/>
          <w:color w:val="000000" w:themeColor="text1"/>
        </w:rPr>
        <w:t xml:space="preserve"> Схема реализации стандарта </w:t>
      </w:r>
      <w:r w:rsidRPr="00AC0C43">
        <w:rPr>
          <w:rFonts w:cs="Arial"/>
          <w:color w:val="000000" w:themeColor="text1"/>
          <w:lang w:val="en-US"/>
        </w:rPr>
        <w:t>ITS</w:t>
      </w:r>
      <w:r w:rsidRPr="00AC0C43">
        <w:rPr>
          <w:rFonts w:cs="Arial"/>
          <w:color w:val="000000" w:themeColor="text1"/>
        </w:rPr>
        <w:t>-</w:t>
      </w:r>
      <w:r w:rsidRPr="00AC0C43">
        <w:rPr>
          <w:rFonts w:cs="Arial"/>
          <w:color w:val="000000" w:themeColor="text1"/>
          <w:lang w:val="en-US"/>
        </w:rPr>
        <w:t>G</w:t>
      </w:r>
      <w:r w:rsidRPr="00AC0C43">
        <w:rPr>
          <w:rFonts w:cs="Arial"/>
          <w:color w:val="000000" w:themeColor="text1"/>
        </w:rPr>
        <w:t>5</w:t>
      </w:r>
    </w:p>
    <w:p w:rsidR="00BF1BAC" w:rsidRPr="00AC0C43" w:rsidRDefault="00BF1BAC" w:rsidP="00BF1BAC">
      <w:pPr>
        <w:ind w:firstLine="567"/>
        <w:rPr>
          <w:rFonts w:cs="Arial"/>
          <w:color w:val="000000" w:themeColor="text1"/>
        </w:rPr>
      </w:pPr>
    </w:p>
    <w:p w:rsidR="00BF1BAC" w:rsidRPr="00AC0C43" w:rsidRDefault="00BF1BAC" w:rsidP="00BF1BAC">
      <w:pPr>
        <w:ind w:firstLine="567"/>
        <w:rPr>
          <w:rFonts w:cs="Arial"/>
          <w:color w:val="000000" w:themeColor="text1"/>
        </w:rPr>
      </w:pPr>
      <w:r w:rsidRPr="00AC0C43">
        <w:rPr>
          <w:rFonts w:cs="Arial"/>
          <w:color w:val="000000" w:themeColor="text1"/>
        </w:rPr>
        <w:t>Разрабатываемые новые стандарты, как видно из их названий, являются адаптацией стандарта LTE к требованиям, предъявляемым к ITS. Оба стандарта используют один и тот же диапазон частот 5,9 ГГц, и, возможно, в скором времени мы станем свидетелями появления на рынке двух конкурирующих стандартов, как это уже было в прошлом в подвижной связи (CDMA2000 и UMTS, GSM и DAMPS, WiMAX и LTE).</w:t>
      </w:r>
    </w:p>
    <w:p w:rsidR="00BF1BAC" w:rsidRPr="00AC0C43" w:rsidRDefault="00BF1BAC" w:rsidP="00BF1BAC">
      <w:pPr>
        <w:ind w:firstLine="567"/>
        <w:rPr>
          <w:rFonts w:cs="Arial"/>
          <w:b/>
          <w:i/>
          <w:color w:val="000000" w:themeColor="text1"/>
        </w:rPr>
      </w:pPr>
      <w:r w:rsidRPr="00AC0C43">
        <w:rPr>
          <w:rFonts w:cs="Arial"/>
          <w:b/>
          <w:i/>
          <w:color w:val="000000" w:themeColor="text1"/>
        </w:rPr>
        <w:t>Промышленный интернет вещей</w:t>
      </w:r>
    </w:p>
    <w:p w:rsidR="00BF1BAC" w:rsidRPr="00AC0C43" w:rsidRDefault="00BF1BAC" w:rsidP="00BF1BAC">
      <w:pPr>
        <w:ind w:firstLine="567"/>
        <w:rPr>
          <w:rFonts w:cs="Arial"/>
          <w:color w:val="000000" w:themeColor="text1"/>
        </w:rPr>
      </w:pPr>
      <w:r w:rsidRPr="00AC0C43">
        <w:rPr>
          <w:rFonts w:cs="Arial"/>
          <w:color w:val="000000" w:themeColor="text1"/>
        </w:rPr>
        <w:t xml:space="preserve">Применения IoT на предприятиях требуют обеспечения определенной защиты от помех, поэтому использование нелицензируемых полос радиочастот является неоправданным. В то же время стандарты, разработанные для использования в нелицензируемых полосах радиочастот, активно адаптируются к применению на производстве. В рамках ETSI идет разработка беспроводных стандартов для автоматизации производственных процессов (WIA). При этом для беспроводных решений в промышленном интернете вещей (Industrial IoT, IIoT) затруднительно использовать частоты ниже 1 ГГц, так как для IIoT характерно большое число IoT-устройств, размещаемых на небольшой территории предприятия. В таких условиях малое </w:t>
      </w:r>
      <w:r w:rsidRPr="00AC0C43">
        <w:rPr>
          <w:rFonts w:cs="Arial"/>
          <w:color w:val="000000" w:themeColor="text1"/>
        </w:rPr>
        <w:lastRenderedPageBreak/>
        <w:t>затухание сигнала, которое отмечается в низких полосах частот, ведет к увеличению помех. Потребности в спектре для данных применений оцениваются в 2x40 МГц в полосах выше 1,2 ГГц. Интересно, что одним из наиболее вероятных стандартов, как и в случае с ITS, для IIoT может стать адаптированный стандарт Wi-Fi в диапазоне 5 ГГц.</w:t>
      </w:r>
    </w:p>
    <w:p w:rsidR="00BF1BAC" w:rsidRDefault="00BF1BAC" w:rsidP="00BF1BAC">
      <w:pPr>
        <w:ind w:firstLine="567"/>
        <w:rPr>
          <w:rStyle w:val="Hyperlink"/>
          <w:rFonts w:cs="Arial"/>
          <w:color w:val="000000" w:themeColor="text1"/>
          <w:u w:val="none"/>
        </w:rPr>
      </w:pPr>
    </w:p>
    <w:p w:rsidR="00BF1BAC" w:rsidRPr="008A5645" w:rsidRDefault="00BF1BAC" w:rsidP="00BF1BAC">
      <w:pPr>
        <w:pStyle w:val="Heading2"/>
        <w:rPr>
          <w:rStyle w:val="Hyperlink"/>
          <w:color w:val="000000" w:themeColor="text1"/>
          <w:u w:val="none"/>
        </w:rPr>
      </w:pPr>
      <w:bookmarkStart w:id="1086" w:name="_Toc492882496"/>
      <w:r w:rsidRPr="0013678C">
        <w:rPr>
          <w:rStyle w:val="Hyperlink"/>
          <w:color w:val="000000" w:themeColor="text1"/>
          <w:u w:val="none"/>
        </w:rPr>
        <w:t>3</w:t>
      </w:r>
      <w:r w:rsidRPr="00CF3888">
        <w:rPr>
          <w:rStyle w:val="Hyperlink"/>
          <w:color w:val="000000" w:themeColor="text1"/>
          <w:u w:val="none"/>
        </w:rPr>
        <w:t>.</w:t>
      </w:r>
      <w:r>
        <w:rPr>
          <w:rStyle w:val="Hyperlink"/>
          <w:color w:val="000000" w:themeColor="text1"/>
          <w:u w:val="none"/>
        </w:rPr>
        <w:t>4</w:t>
      </w:r>
      <w:r w:rsidRPr="00CF3888">
        <w:rPr>
          <w:rStyle w:val="Hyperlink"/>
          <w:color w:val="000000" w:themeColor="text1"/>
          <w:u w:val="none"/>
        </w:rPr>
        <w:t xml:space="preserve"> </w:t>
      </w:r>
      <w:r>
        <w:rPr>
          <w:rStyle w:val="Hyperlink"/>
          <w:color w:val="000000" w:themeColor="text1"/>
          <w:u w:val="none"/>
        </w:rPr>
        <w:t>Анализ беспроводных технологий в рамках других систем</w:t>
      </w:r>
      <w:bookmarkEnd w:id="1086"/>
      <w:r>
        <w:rPr>
          <w:rStyle w:val="Hyperlink"/>
          <w:color w:val="000000" w:themeColor="text1"/>
          <w:u w:val="none"/>
        </w:rPr>
        <w:t xml:space="preserve"> </w:t>
      </w:r>
    </w:p>
    <w:p w:rsidR="00164986" w:rsidRDefault="00164986">
      <w:pPr>
        <w:pStyle w:val="Heading2"/>
        <w:rPr>
          <w:ins w:id="1087" w:author="VP03" w:date="2017-09-10T20:59:00Z"/>
          <w:rStyle w:val="Hyperlink"/>
          <w:color w:val="000000" w:themeColor="text1"/>
          <w:u w:val="none"/>
        </w:rPr>
        <w:pPrChange w:id="1088" w:author="VP03" w:date="2017-09-10T21:00:00Z">
          <w:pPr>
            <w:ind w:firstLine="567"/>
          </w:pPr>
        </w:pPrChange>
      </w:pPr>
      <w:bookmarkStart w:id="1089" w:name="_Toc492882497"/>
      <w:ins w:id="1090" w:author="VP03" w:date="2017-09-10T20:59:00Z">
        <w:r w:rsidRPr="000B3DC6">
          <w:rPr>
            <w:rStyle w:val="Hyperlink"/>
            <w:color w:val="000000" w:themeColor="text1"/>
            <w:u w:val="none"/>
            <w:rPrChange w:id="1091" w:author="VP03" w:date="2017-09-10T21:49:00Z">
              <w:rPr>
                <w:rStyle w:val="Hyperlink"/>
                <w:b/>
                <w:color w:val="000000" w:themeColor="text1"/>
                <w:u w:val="none"/>
              </w:rPr>
            </w:rPrChange>
          </w:rPr>
          <w:t xml:space="preserve">3.4.1 Использование </w:t>
        </w:r>
      </w:ins>
      <w:ins w:id="1092" w:author="VP03" w:date="2017-09-10T21:49:00Z">
        <w:r w:rsidR="000B3DC6" w:rsidRPr="000B3DC6">
          <w:rPr>
            <w:rStyle w:val="Hyperlink"/>
            <w:color w:val="000000" w:themeColor="text1"/>
            <w:u w:val="none"/>
            <w:rPrChange w:id="1093" w:author="VP03" w:date="2017-09-10T21:49:00Z">
              <w:rPr>
                <w:rStyle w:val="Hyperlink"/>
                <w:b/>
                <w:color w:val="000000" w:themeColor="text1"/>
                <w:highlight w:val="yellow"/>
                <w:u w:val="none"/>
              </w:rPr>
            </w:rPrChange>
          </w:rPr>
          <w:t xml:space="preserve">конвенциональной и </w:t>
        </w:r>
      </w:ins>
      <w:ins w:id="1094" w:author="VP03" w:date="2017-09-10T20:59:00Z">
        <w:r w:rsidRPr="000B3DC6">
          <w:rPr>
            <w:rStyle w:val="Hyperlink"/>
            <w:color w:val="000000" w:themeColor="text1"/>
            <w:u w:val="none"/>
            <w:rPrChange w:id="1095" w:author="VP03" w:date="2017-09-10T21:49:00Z">
              <w:rPr>
                <w:rStyle w:val="Hyperlink"/>
                <w:b/>
                <w:color w:val="000000" w:themeColor="text1"/>
                <w:u w:val="none"/>
              </w:rPr>
            </w:rPrChange>
          </w:rPr>
          <w:t xml:space="preserve">транкинговой </w:t>
        </w:r>
      </w:ins>
      <w:ins w:id="1096" w:author="VP03" w:date="2017-09-10T21:49:00Z">
        <w:r w:rsidR="000B3DC6" w:rsidRPr="000B3DC6">
          <w:rPr>
            <w:rStyle w:val="Hyperlink"/>
            <w:color w:val="000000" w:themeColor="text1"/>
            <w:u w:val="none"/>
            <w:rPrChange w:id="1097" w:author="VP03" w:date="2017-09-10T21:49:00Z">
              <w:rPr>
                <w:rStyle w:val="Hyperlink"/>
                <w:b/>
                <w:color w:val="000000" w:themeColor="text1"/>
                <w:highlight w:val="yellow"/>
                <w:u w:val="none"/>
              </w:rPr>
            </w:rPrChange>
          </w:rPr>
          <w:t>радиосвязи</w:t>
        </w:r>
      </w:ins>
      <w:ins w:id="1098" w:author="VP03" w:date="2017-09-10T20:59:00Z">
        <w:r w:rsidRPr="000B3DC6">
          <w:rPr>
            <w:rStyle w:val="Hyperlink"/>
            <w:color w:val="000000" w:themeColor="text1"/>
            <w:u w:val="none"/>
            <w:rPrChange w:id="1099" w:author="VP03" w:date="2017-09-10T21:49:00Z">
              <w:rPr>
                <w:rStyle w:val="Hyperlink"/>
                <w:b/>
                <w:color w:val="000000" w:themeColor="text1"/>
                <w:u w:val="none"/>
              </w:rPr>
            </w:rPrChange>
          </w:rPr>
          <w:t>связи</w:t>
        </w:r>
        <w:bookmarkEnd w:id="1089"/>
      </w:ins>
    </w:p>
    <w:p w:rsidR="00164986" w:rsidRDefault="000B3DC6">
      <w:pPr>
        <w:ind w:firstLine="540"/>
        <w:rPr>
          <w:ins w:id="1100" w:author="VP03" w:date="2017-09-10T22:53:00Z"/>
          <w:rStyle w:val="Hyperlink"/>
          <w:color w:val="000000" w:themeColor="text1"/>
          <w:u w:val="none"/>
        </w:rPr>
        <w:pPrChange w:id="1101" w:author="VP03" w:date="2017-09-10T20:59:00Z">
          <w:pPr>
            <w:ind w:firstLine="567"/>
          </w:pPr>
        </w:pPrChange>
      </w:pPr>
      <w:ins w:id="1102" w:author="VP03" w:date="2017-09-10T21:48:00Z">
        <w:r>
          <w:rPr>
            <w:rStyle w:val="Hyperlink"/>
            <w:color w:val="000000" w:themeColor="text1"/>
            <w:u w:val="none"/>
          </w:rPr>
          <w:t xml:space="preserve">Еще до появления технологий </w:t>
        </w:r>
        <w:r>
          <w:rPr>
            <w:rStyle w:val="Hyperlink"/>
            <w:color w:val="000000" w:themeColor="text1"/>
            <w:u w:val="none"/>
            <w:lang w:val="en-US"/>
          </w:rPr>
          <w:t>LPWAN</w:t>
        </w:r>
        <w:r w:rsidRPr="000B3DC6">
          <w:rPr>
            <w:rStyle w:val="Hyperlink"/>
            <w:color w:val="000000" w:themeColor="text1"/>
            <w:u w:val="none"/>
            <w:rPrChange w:id="1103" w:author="VP03" w:date="2017-09-10T21:48:00Z">
              <w:rPr>
                <w:rStyle w:val="Hyperlink"/>
                <w:color w:val="000000" w:themeColor="text1"/>
                <w:u w:val="none"/>
                <w:lang w:val="en-US"/>
              </w:rPr>
            </w:rPrChange>
          </w:rPr>
          <w:t xml:space="preserve"> </w:t>
        </w:r>
        <w:r>
          <w:rPr>
            <w:rStyle w:val="Hyperlink"/>
            <w:color w:val="000000" w:themeColor="text1"/>
            <w:u w:val="none"/>
          </w:rPr>
          <w:t xml:space="preserve">существенное количество решений для </w:t>
        </w:r>
        <w:r>
          <w:rPr>
            <w:rStyle w:val="Hyperlink"/>
            <w:color w:val="000000" w:themeColor="text1"/>
            <w:u w:val="none"/>
            <w:lang w:val="en-US"/>
          </w:rPr>
          <w:t>M</w:t>
        </w:r>
        <w:r w:rsidRPr="000B3DC6">
          <w:rPr>
            <w:rStyle w:val="Hyperlink"/>
            <w:color w:val="000000" w:themeColor="text1"/>
            <w:u w:val="none"/>
            <w:rPrChange w:id="1104" w:author="VP03" w:date="2017-09-10T21:48:00Z">
              <w:rPr>
                <w:rStyle w:val="Hyperlink"/>
                <w:color w:val="000000" w:themeColor="text1"/>
                <w:u w:val="none"/>
                <w:lang w:val="en-US"/>
              </w:rPr>
            </w:rPrChange>
          </w:rPr>
          <w:t>2</w:t>
        </w:r>
        <w:r>
          <w:rPr>
            <w:rStyle w:val="Hyperlink"/>
            <w:color w:val="000000" w:themeColor="text1"/>
            <w:u w:val="none"/>
            <w:lang w:val="en-US"/>
          </w:rPr>
          <w:t>M</w:t>
        </w:r>
        <w:r w:rsidRPr="000B3DC6">
          <w:rPr>
            <w:rStyle w:val="Hyperlink"/>
            <w:color w:val="000000" w:themeColor="text1"/>
            <w:u w:val="none"/>
            <w:rPrChange w:id="1105" w:author="VP03" w:date="2017-09-10T21:48:00Z">
              <w:rPr>
                <w:rStyle w:val="Hyperlink"/>
                <w:color w:val="000000" w:themeColor="text1"/>
                <w:u w:val="none"/>
                <w:lang w:val="en-US"/>
              </w:rPr>
            </w:rPrChange>
          </w:rPr>
          <w:t xml:space="preserve"> </w:t>
        </w:r>
        <w:r>
          <w:rPr>
            <w:rStyle w:val="Hyperlink"/>
            <w:color w:val="000000" w:themeColor="text1"/>
            <w:u w:val="none"/>
          </w:rPr>
          <w:t xml:space="preserve">в различных отраслях экономики решалась с использованием </w:t>
        </w:r>
      </w:ins>
      <w:ins w:id="1106" w:author="VP03" w:date="2017-09-10T21:49:00Z">
        <w:r>
          <w:rPr>
            <w:rStyle w:val="Hyperlink"/>
            <w:color w:val="000000" w:themeColor="text1"/>
            <w:u w:val="none"/>
          </w:rPr>
          <w:t xml:space="preserve">узкополосных радиотехнологий, а именно с использованием </w:t>
        </w:r>
        <w:r w:rsidRPr="001C62B6">
          <w:rPr>
            <w:rStyle w:val="Hyperlink"/>
            <w:color w:val="000000" w:themeColor="text1"/>
            <w:u w:val="none"/>
          </w:rPr>
          <w:t>конвенциональной и транкинговой радиосвязисвязи</w:t>
        </w:r>
        <w:r>
          <w:rPr>
            <w:rStyle w:val="Hyperlink"/>
            <w:color w:val="000000" w:themeColor="text1"/>
            <w:u w:val="none"/>
          </w:rPr>
          <w:t xml:space="preserve"> цифровых стандартов.</w:t>
        </w:r>
      </w:ins>
      <w:ins w:id="1107" w:author="VP03" w:date="2017-09-10T21:50:00Z">
        <w:r>
          <w:rPr>
            <w:rStyle w:val="Hyperlink"/>
            <w:color w:val="000000" w:themeColor="text1"/>
            <w:u w:val="none"/>
          </w:rPr>
          <w:t xml:space="preserve"> Изначально созданные для решения задач обеспечения оперативной голосовй связи, сети </w:t>
        </w:r>
        <w:r w:rsidRPr="001C62B6">
          <w:rPr>
            <w:rStyle w:val="Hyperlink"/>
            <w:color w:val="000000" w:themeColor="text1"/>
            <w:u w:val="none"/>
          </w:rPr>
          <w:t>конвенциональной и транкинговой радиосвязисвязи</w:t>
        </w:r>
      </w:ins>
      <w:ins w:id="1108" w:author="VP03" w:date="2017-09-10T21:48:00Z">
        <w:r>
          <w:rPr>
            <w:rStyle w:val="Hyperlink"/>
            <w:color w:val="000000" w:themeColor="text1"/>
            <w:u w:val="none"/>
          </w:rPr>
          <w:t xml:space="preserve"> </w:t>
        </w:r>
      </w:ins>
      <w:ins w:id="1109" w:author="VP03" w:date="2017-09-10T21:50:00Z">
        <w:r>
          <w:rPr>
            <w:rStyle w:val="Hyperlink"/>
            <w:color w:val="000000" w:themeColor="text1"/>
            <w:u w:val="none"/>
          </w:rPr>
          <w:t>также обеспечивали низкоскоростную передачу данных</w:t>
        </w:r>
      </w:ins>
      <w:ins w:id="1110" w:author="VP03" w:date="2017-09-10T21:51:00Z">
        <w:r>
          <w:rPr>
            <w:rStyle w:val="Hyperlink"/>
            <w:color w:val="000000" w:themeColor="text1"/>
            <w:u w:val="none"/>
          </w:rPr>
          <w:t xml:space="preserve">, которая оказалась востребованной для решения </w:t>
        </w:r>
        <w:r>
          <w:rPr>
            <w:rStyle w:val="Hyperlink"/>
            <w:color w:val="000000" w:themeColor="text1"/>
            <w:u w:val="none"/>
            <w:lang w:val="en-US"/>
          </w:rPr>
          <w:t>M</w:t>
        </w:r>
        <w:r w:rsidRPr="000B3DC6">
          <w:rPr>
            <w:rStyle w:val="Hyperlink"/>
            <w:color w:val="000000" w:themeColor="text1"/>
            <w:u w:val="none"/>
            <w:rPrChange w:id="1111" w:author="VP03" w:date="2017-09-10T21:51:00Z">
              <w:rPr>
                <w:rStyle w:val="Hyperlink"/>
                <w:color w:val="000000" w:themeColor="text1"/>
                <w:u w:val="none"/>
                <w:lang w:val="en-US"/>
              </w:rPr>
            </w:rPrChange>
          </w:rPr>
          <w:t>2</w:t>
        </w:r>
        <w:r>
          <w:rPr>
            <w:rStyle w:val="Hyperlink"/>
            <w:color w:val="000000" w:themeColor="text1"/>
            <w:u w:val="none"/>
            <w:lang w:val="en-US"/>
          </w:rPr>
          <w:t>M</w:t>
        </w:r>
        <w:r>
          <w:rPr>
            <w:rStyle w:val="Hyperlink"/>
            <w:color w:val="000000" w:themeColor="text1"/>
            <w:u w:val="none"/>
          </w:rPr>
          <w:t>, в особенности с высокими требованиями по надежности. Перечень осно</w:t>
        </w:r>
      </w:ins>
      <w:ins w:id="1112" w:author="VP03" w:date="2017-09-10T21:52:00Z">
        <w:r>
          <w:rPr>
            <w:rStyle w:val="Hyperlink"/>
            <w:color w:val="000000" w:themeColor="text1"/>
            <w:u w:val="none"/>
          </w:rPr>
          <w:t xml:space="preserve">вных стандартов цифровой </w:t>
        </w:r>
        <w:r w:rsidRPr="001C62B6">
          <w:rPr>
            <w:rStyle w:val="Hyperlink"/>
            <w:color w:val="000000" w:themeColor="text1"/>
            <w:u w:val="none"/>
          </w:rPr>
          <w:t>конвенциональной и транкинговой радиосвязисвязи</w:t>
        </w:r>
      </w:ins>
      <w:ins w:id="1113" w:author="VP03" w:date="2017-09-10T21:50:00Z">
        <w:r>
          <w:rPr>
            <w:rStyle w:val="Hyperlink"/>
            <w:color w:val="000000" w:themeColor="text1"/>
            <w:u w:val="none"/>
          </w:rPr>
          <w:t xml:space="preserve"> </w:t>
        </w:r>
      </w:ins>
      <w:ins w:id="1114" w:author="VP03" w:date="2017-09-10T22:53:00Z">
        <w:r w:rsidR="003370A6">
          <w:rPr>
            <w:rStyle w:val="Hyperlink"/>
            <w:color w:val="000000" w:themeColor="text1"/>
            <w:u w:val="none"/>
          </w:rPr>
          <w:t>приведен в таблице 3.2.</w:t>
        </w:r>
      </w:ins>
    </w:p>
    <w:p w:rsidR="003370A6" w:rsidRPr="00B95C69" w:rsidRDefault="003370A6">
      <w:pPr>
        <w:ind w:firstLine="540"/>
        <w:rPr>
          <w:ins w:id="1115" w:author="VP03" w:date="2017-09-10T20:59:00Z"/>
          <w:rStyle w:val="Hyperlink"/>
          <w:color w:val="000000" w:themeColor="text1"/>
          <w:u w:val="none"/>
          <w:rPrChange w:id="1116" w:author="VP03" w:date="2017-09-10T23:07:00Z">
            <w:rPr>
              <w:ins w:id="1117" w:author="VP03" w:date="2017-09-10T20:59:00Z"/>
              <w:rStyle w:val="Hyperlink"/>
              <w:rFonts w:eastAsia="MS Mincho" w:cs="Arial"/>
              <w:b/>
              <w:noProof/>
              <w:color w:val="000000" w:themeColor="text1"/>
              <w:szCs w:val="20"/>
              <w:u w:val="none"/>
            </w:rPr>
          </w:rPrChange>
        </w:rPr>
        <w:pPrChange w:id="1118" w:author="VP03" w:date="2017-09-10T20:59:00Z">
          <w:pPr>
            <w:ind w:firstLine="567"/>
          </w:pPr>
        </w:pPrChange>
      </w:pPr>
      <w:ins w:id="1119" w:author="VP03" w:date="2017-09-10T22:53:00Z">
        <w:r>
          <w:rPr>
            <w:rStyle w:val="Hyperlink"/>
            <w:color w:val="000000" w:themeColor="text1"/>
            <w:u w:val="none"/>
          </w:rPr>
          <w:t xml:space="preserve">Таблица 3.2 – </w:t>
        </w:r>
      </w:ins>
      <w:ins w:id="1120" w:author="VP03" w:date="2017-09-10T22:54:00Z">
        <w:r>
          <w:rPr>
            <w:rStyle w:val="Hyperlink"/>
            <w:color w:val="000000" w:themeColor="text1"/>
            <w:u w:val="none"/>
          </w:rPr>
          <w:t xml:space="preserve">Основные стандарты </w:t>
        </w:r>
      </w:ins>
      <w:ins w:id="1121" w:author="VP03" w:date="2017-09-10T23:07:00Z">
        <w:r w:rsidR="00B95C69">
          <w:rPr>
            <w:rStyle w:val="Hyperlink"/>
            <w:color w:val="000000" w:themeColor="text1"/>
            <w:u w:val="none"/>
          </w:rPr>
          <w:t>цифровой профессиональной радиосвязи</w:t>
        </w:r>
      </w:ins>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Change w:id="1122" w:author="VP03" w:date="2017-09-10T23:03:00Z">
          <w:tblPr>
            <w:tblW w:w="13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PrChange>
      </w:tblPr>
      <w:tblGrid>
        <w:gridCol w:w="2695"/>
        <w:gridCol w:w="1800"/>
        <w:gridCol w:w="1710"/>
        <w:gridCol w:w="1620"/>
        <w:gridCol w:w="1710"/>
        <w:tblGridChange w:id="1123">
          <w:tblGrid>
            <w:gridCol w:w="3857"/>
            <w:gridCol w:w="2410"/>
            <w:gridCol w:w="2268"/>
            <w:gridCol w:w="2409"/>
            <w:gridCol w:w="2693"/>
          </w:tblGrid>
        </w:tblGridChange>
      </w:tblGrid>
      <w:tr w:rsidR="003370A6" w:rsidRPr="00BC10A7" w:rsidTr="003370A6">
        <w:trPr>
          <w:trHeight w:val="20"/>
          <w:ins w:id="1124" w:author="VP03" w:date="2017-09-10T23:01:00Z"/>
          <w:trPrChange w:id="1125" w:author="VP03" w:date="2017-09-10T23:03:00Z">
            <w:trPr>
              <w:trHeight w:val="20"/>
            </w:trPr>
          </w:trPrChange>
        </w:trPr>
        <w:tc>
          <w:tcPr>
            <w:tcW w:w="2695" w:type="dxa"/>
            <w:vAlign w:val="center"/>
            <w:tcPrChange w:id="1126" w:author="VP03" w:date="2017-09-10T23:03:00Z">
              <w:tcPr>
                <w:tcW w:w="3857" w:type="dxa"/>
                <w:vAlign w:val="center"/>
              </w:tcPr>
            </w:tcPrChange>
          </w:tcPr>
          <w:p w:rsidR="003370A6" w:rsidRPr="00FA6738" w:rsidRDefault="003370A6" w:rsidP="003370A6">
            <w:pPr>
              <w:jc w:val="center"/>
              <w:rPr>
                <w:ins w:id="1127" w:author="VP03" w:date="2017-09-10T23:01:00Z"/>
                <w:rFonts w:eastAsia="Times New Roman"/>
                <w:lang w:eastAsia="ru-RU"/>
              </w:rPr>
            </w:pPr>
            <w:ins w:id="1128" w:author="VP03" w:date="2017-09-10T23:01:00Z">
              <w:r w:rsidRPr="00FA6738">
                <w:rPr>
                  <w:rFonts w:eastAsia="Times New Roman"/>
                  <w:sz w:val="22"/>
                  <w:lang w:eastAsia="ru-RU"/>
                </w:rPr>
                <w:t>Характеристика</w:t>
              </w:r>
            </w:ins>
          </w:p>
          <w:p w:rsidR="003370A6" w:rsidRPr="00FA6738" w:rsidRDefault="003370A6" w:rsidP="003370A6">
            <w:pPr>
              <w:jc w:val="center"/>
              <w:rPr>
                <w:ins w:id="1129" w:author="VP03" w:date="2017-09-10T23:01:00Z"/>
                <w:rFonts w:eastAsia="Times New Roman"/>
                <w:lang w:eastAsia="ru-RU"/>
              </w:rPr>
            </w:pPr>
            <w:ins w:id="1130" w:author="VP03" w:date="2017-09-10T23:01:00Z">
              <w:r w:rsidRPr="00FA6738">
                <w:rPr>
                  <w:rFonts w:eastAsia="Times New Roman"/>
                  <w:sz w:val="22"/>
                  <w:lang w:eastAsia="ru-RU"/>
                </w:rPr>
                <w:t>стандарта (системы)</w:t>
              </w:r>
            </w:ins>
          </w:p>
          <w:p w:rsidR="003370A6" w:rsidRPr="00FA6738" w:rsidRDefault="003370A6" w:rsidP="003370A6">
            <w:pPr>
              <w:jc w:val="center"/>
              <w:rPr>
                <w:ins w:id="1131" w:author="VP03" w:date="2017-09-10T23:01:00Z"/>
                <w:rFonts w:eastAsia="Times New Roman"/>
                <w:lang w:eastAsia="ru-RU"/>
              </w:rPr>
            </w:pPr>
            <w:ins w:id="1132" w:author="VP03" w:date="2017-09-10T23:01:00Z">
              <w:r w:rsidRPr="00FA6738">
                <w:rPr>
                  <w:rFonts w:eastAsia="Times New Roman"/>
                  <w:sz w:val="22"/>
                  <w:lang w:eastAsia="ru-RU"/>
                </w:rPr>
                <w:t>связи</w:t>
              </w:r>
            </w:ins>
          </w:p>
        </w:tc>
        <w:tc>
          <w:tcPr>
            <w:tcW w:w="1800" w:type="dxa"/>
            <w:vAlign w:val="center"/>
            <w:tcPrChange w:id="1133" w:author="VP03" w:date="2017-09-10T23:03:00Z">
              <w:tcPr>
                <w:tcW w:w="2410" w:type="dxa"/>
                <w:vAlign w:val="center"/>
              </w:tcPr>
            </w:tcPrChange>
          </w:tcPr>
          <w:p w:rsidR="003370A6" w:rsidRPr="00FA6738" w:rsidRDefault="003370A6" w:rsidP="003370A6">
            <w:pPr>
              <w:jc w:val="center"/>
              <w:rPr>
                <w:ins w:id="1134" w:author="VP03" w:date="2017-09-10T23:01:00Z"/>
                <w:rFonts w:eastAsia="Times New Roman"/>
                <w:lang w:eastAsia="ru-RU"/>
              </w:rPr>
            </w:pPr>
            <w:ins w:id="1135" w:author="VP03" w:date="2017-09-10T23:01:00Z">
              <w:r w:rsidRPr="00FA6738">
                <w:rPr>
                  <w:rFonts w:eastAsia="Times New Roman"/>
                  <w:sz w:val="22"/>
                  <w:lang w:eastAsia="ru-RU"/>
                </w:rPr>
                <w:t>APCO 25</w:t>
              </w:r>
            </w:ins>
          </w:p>
          <w:p w:rsidR="003370A6" w:rsidRPr="00FA6738" w:rsidRDefault="003370A6" w:rsidP="003370A6">
            <w:pPr>
              <w:jc w:val="center"/>
              <w:rPr>
                <w:ins w:id="1136" w:author="VP03" w:date="2017-09-10T23:01:00Z"/>
                <w:rFonts w:eastAsia="Times New Roman"/>
                <w:lang w:eastAsia="ru-RU"/>
              </w:rPr>
            </w:pPr>
            <w:ins w:id="1137" w:author="VP03" w:date="2017-09-10T23:01:00Z">
              <w:r w:rsidRPr="00FA6738">
                <w:rPr>
                  <w:rFonts w:eastAsia="Times New Roman"/>
                  <w:sz w:val="22"/>
                  <w:lang w:eastAsia="ru-RU"/>
                </w:rPr>
                <w:t>Фаза 1</w:t>
              </w:r>
            </w:ins>
          </w:p>
        </w:tc>
        <w:tc>
          <w:tcPr>
            <w:tcW w:w="1710" w:type="dxa"/>
            <w:vAlign w:val="center"/>
            <w:tcPrChange w:id="1138" w:author="VP03" w:date="2017-09-10T23:03:00Z">
              <w:tcPr>
                <w:tcW w:w="2268" w:type="dxa"/>
                <w:vAlign w:val="center"/>
              </w:tcPr>
            </w:tcPrChange>
          </w:tcPr>
          <w:p w:rsidR="003370A6" w:rsidRPr="00FA6738" w:rsidRDefault="003370A6" w:rsidP="003370A6">
            <w:pPr>
              <w:jc w:val="center"/>
              <w:rPr>
                <w:ins w:id="1139" w:author="VP03" w:date="2017-09-10T23:01:00Z"/>
                <w:rFonts w:eastAsia="Times New Roman"/>
                <w:lang w:eastAsia="ru-RU"/>
              </w:rPr>
            </w:pPr>
            <w:ins w:id="1140" w:author="VP03" w:date="2017-09-10T23:01:00Z">
              <w:r w:rsidRPr="00FA6738">
                <w:rPr>
                  <w:rFonts w:eastAsia="Times New Roman"/>
                  <w:sz w:val="22"/>
                  <w:lang w:eastAsia="ru-RU"/>
                </w:rPr>
                <w:t>APCO 25</w:t>
              </w:r>
            </w:ins>
          </w:p>
          <w:p w:rsidR="003370A6" w:rsidRPr="00FA6738" w:rsidRDefault="003370A6" w:rsidP="003370A6">
            <w:pPr>
              <w:jc w:val="center"/>
              <w:rPr>
                <w:ins w:id="1141" w:author="VP03" w:date="2017-09-10T23:01:00Z"/>
                <w:rFonts w:eastAsia="Times New Roman"/>
                <w:lang w:eastAsia="ru-RU"/>
              </w:rPr>
            </w:pPr>
            <w:ins w:id="1142" w:author="VP03" w:date="2017-09-10T23:01:00Z">
              <w:r w:rsidRPr="00FA6738">
                <w:rPr>
                  <w:rFonts w:eastAsia="Times New Roman"/>
                  <w:sz w:val="22"/>
                  <w:lang w:eastAsia="ru-RU"/>
                </w:rPr>
                <w:t>Фаза 2</w:t>
              </w:r>
            </w:ins>
          </w:p>
        </w:tc>
        <w:tc>
          <w:tcPr>
            <w:tcW w:w="1620" w:type="dxa"/>
            <w:vAlign w:val="center"/>
            <w:tcPrChange w:id="1143" w:author="VP03" w:date="2017-09-10T23:03:00Z">
              <w:tcPr>
                <w:tcW w:w="2409" w:type="dxa"/>
                <w:vAlign w:val="center"/>
              </w:tcPr>
            </w:tcPrChange>
          </w:tcPr>
          <w:p w:rsidR="003370A6" w:rsidRPr="00FA6738" w:rsidRDefault="003370A6" w:rsidP="003370A6">
            <w:pPr>
              <w:jc w:val="center"/>
              <w:rPr>
                <w:ins w:id="1144" w:author="VP03" w:date="2017-09-10T23:01:00Z"/>
                <w:rFonts w:eastAsia="Times New Roman"/>
                <w:lang w:eastAsia="ru-RU"/>
              </w:rPr>
            </w:pPr>
            <w:ins w:id="1145" w:author="VP03" w:date="2017-09-10T23:01:00Z">
              <w:r w:rsidRPr="00FA6738">
                <w:rPr>
                  <w:rFonts w:eastAsia="Times New Roman"/>
                  <w:sz w:val="22"/>
                  <w:lang w:eastAsia="ru-RU"/>
                </w:rPr>
                <w:t>DMR</w:t>
              </w:r>
            </w:ins>
          </w:p>
          <w:p w:rsidR="003370A6" w:rsidRPr="00DB0B1E" w:rsidRDefault="003370A6" w:rsidP="003370A6">
            <w:pPr>
              <w:jc w:val="center"/>
              <w:rPr>
                <w:ins w:id="1146" w:author="VP03" w:date="2017-09-10T23:01:00Z"/>
                <w:rFonts w:eastAsia="Times New Roman"/>
                <w:lang w:val="en-US" w:eastAsia="ru-RU"/>
              </w:rPr>
            </w:pPr>
            <w:ins w:id="1147" w:author="VP03" w:date="2017-09-10T23:01:00Z">
              <w:r w:rsidRPr="00FA6738">
                <w:rPr>
                  <w:rFonts w:eastAsia="Batang"/>
                  <w:sz w:val="22"/>
                  <w:lang w:eastAsia="ru-RU"/>
                </w:rPr>
                <w:t>Tier II</w:t>
              </w:r>
              <w:r>
                <w:rPr>
                  <w:rFonts w:eastAsia="Batang"/>
                  <w:sz w:val="22"/>
                  <w:lang w:val="en-US" w:eastAsia="ru-RU"/>
                </w:rPr>
                <w:t>/III</w:t>
              </w:r>
            </w:ins>
          </w:p>
        </w:tc>
        <w:tc>
          <w:tcPr>
            <w:tcW w:w="1710" w:type="dxa"/>
            <w:vAlign w:val="center"/>
            <w:tcPrChange w:id="1148" w:author="VP03" w:date="2017-09-10T23:03:00Z">
              <w:tcPr>
                <w:tcW w:w="2693" w:type="dxa"/>
                <w:vAlign w:val="center"/>
              </w:tcPr>
            </w:tcPrChange>
          </w:tcPr>
          <w:p w:rsidR="003370A6" w:rsidRPr="00BC10A7" w:rsidRDefault="00B95C69" w:rsidP="003370A6">
            <w:pPr>
              <w:jc w:val="center"/>
              <w:rPr>
                <w:ins w:id="1149" w:author="VP03" w:date="2017-09-10T23:01:00Z"/>
                <w:rFonts w:eastAsia="Times New Roman"/>
                <w:lang w:val="en-US" w:eastAsia="ru-RU"/>
              </w:rPr>
            </w:pPr>
            <w:ins w:id="1150" w:author="VP03" w:date="2017-09-10T23:04:00Z">
              <w:r w:rsidRPr="002D7BE7">
                <w:rPr>
                  <w:bCs/>
                  <w:color w:val="000000"/>
                  <w:szCs w:val="24"/>
                </w:rPr>
                <w:t>TETRA</w:t>
              </w:r>
            </w:ins>
          </w:p>
        </w:tc>
      </w:tr>
      <w:tr w:rsidR="003370A6" w:rsidRPr="00BC10A7" w:rsidTr="003370A6">
        <w:trPr>
          <w:trHeight w:val="20"/>
          <w:ins w:id="1151" w:author="VP03" w:date="2017-09-10T23:01:00Z"/>
          <w:trPrChange w:id="1152" w:author="VP03" w:date="2017-09-10T23:03:00Z">
            <w:trPr>
              <w:trHeight w:val="20"/>
            </w:trPr>
          </w:trPrChange>
        </w:trPr>
        <w:tc>
          <w:tcPr>
            <w:tcW w:w="2695" w:type="dxa"/>
            <w:vAlign w:val="center"/>
            <w:tcPrChange w:id="1153" w:author="VP03" w:date="2017-09-10T23:03:00Z">
              <w:tcPr>
                <w:tcW w:w="3857" w:type="dxa"/>
                <w:vAlign w:val="center"/>
              </w:tcPr>
            </w:tcPrChange>
          </w:tcPr>
          <w:p w:rsidR="003370A6" w:rsidRPr="00FA6738" w:rsidRDefault="003370A6" w:rsidP="003370A6">
            <w:pPr>
              <w:jc w:val="left"/>
              <w:rPr>
                <w:ins w:id="1154" w:author="VP03" w:date="2017-09-10T23:01:00Z"/>
                <w:rFonts w:eastAsia="Times New Roman"/>
                <w:lang w:eastAsia="ru-RU"/>
              </w:rPr>
            </w:pPr>
            <w:ins w:id="1155" w:author="VP03" w:date="2017-09-10T23:01:00Z">
              <w:r w:rsidRPr="00FA6738">
                <w:rPr>
                  <w:rFonts w:eastAsia="Times New Roman"/>
                  <w:sz w:val="22"/>
                  <w:lang w:eastAsia="ru-RU"/>
                </w:rPr>
                <w:t>Разработчик стандарта</w:t>
              </w:r>
            </w:ins>
          </w:p>
        </w:tc>
        <w:tc>
          <w:tcPr>
            <w:tcW w:w="1800" w:type="dxa"/>
            <w:vAlign w:val="center"/>
            <w:tcPrChange w:id="1156" w:author="VP03" w:date="2017-09-10T23:03:00Z">
              <w:tcPr>
                <w:tcW w:w="2410" w:type="dxa"/>
                <w:vAlign w:val="center"/>
              </w:tcPr>
            </w:tcPrChange>
          </w:tcPr>
          <w:p w:rsidR="003370A6" w:rsidRPr="00FA6738" w:rsidRDefault="003370A6" w:rsidP="003370A6">
            <w:pPr>
              <w:jc w:val="left"/>
              <w:rPr>
                <w:ins w:id="1157" w:author="VP03" w:date="2017-09-10T23:01:00Z"/>
                <w:rFonts w:eastAsia="Times New Roman"/>
                <w:lang w:eastAsia="ru-RU"/>
              </w:rPr>
            </w:pPr>
            <w:ins w:id="1158" w:author="VP03" w:date="2017-09-10T23:01:00Z">
              <w:r w:rsidRPr="00FA6738">
                <w:rPr>
                  <w:rFonts w:eastAsia="Times New Roman"/>
                  <w:sz w:val="22"/>
                  <w:lang w:eastAsia="ru-RU"/>
                </w:rPr>
                <w:t>APCO</w:t>
              </w:r>
            </w:ins>
          </w:p>
        </w:tc>
        <w:tc>
          <w:tcPr>
            <w:tcW w:w="1710" w:type="dxa"/>
            <w:vAlign w:val="center"/>
            <w:tcPrChange w:id="1159" w:author="VP03" w:date="2017-09-10T23:03:00Z">
              <w:tcPr>
                <w:tcW w:w="2268" w:type="dxa"/>
                <w:vAlign w:val="center"/>
              </w:tcPr>
            </w:tcPrChange>
          </w:tcPr>
          <w:p w:rsidR="003370A6" w:rsidRPr="00FA6738" w:rsidRDefault="003370A6" w:rsidP="003370A6">
            <w:pPr>
              <w:jc w:val="left"/>
              <w:rPr>
                <w:ins w:id="1160" w:author="VP03" w:date="2017-09-10T23:01:00Z"/>
                <w:rFonts w:eastAsia="Times New Roman"/>
                <w:lang w:eastAsia="ru-RU"/>
              </w:rPr>
            </w:pPr>
            <w:ins w:id="1161" w:author="VP03" w:date="2017-09-10T23:01:00Z">
              <w:r w:rsidRPr="00FA6738">
                <w:rPr>
                  <w:rFonts w:eastAsia="Times New Roman"/>
                  <w:sz w:val="22"/>
                  <w:lang w:eastAsia="ru-RU"/>
                </w:rPr>
                <w:t>APCO</w:t>
              </w:r>
            </w:ins>
          </w:p>
        </w:tc>
        <w:tc>
          <w:tcPr>
            <w:tcW w:w="1620" w:type="dxa"/>
            <w:vAlign w:val="center"/>
            <w:tcPrChange w:id="1162" w:author="VP03" w:date="2017-09-10T23:03:00Z">
              <w:tcPr>
                <w:tcW w:w="2409" w:type="dxa"/>
                <w:vAlign w:val="center"/>
              </w:tcPr>
            </w:tcPrChange>
          </w:tcPr>
          <w:p w:rsidR="003370A6" w:rsidRPr="00FA6738" w:rsidRDefault="003370A6" w:rsidP="003370A6">
            <w:pPr>
              <w:jc w:val="left"/>
              <w:rPr>
                <w:ins w:id="1163" w:author="VP03" w:date="2017-09-10T23:01:00Z"/>
                <w:rFonts w:eastAsia="Times New Roman"/>
                <w:lang w:eastAsia="ru-RU"/>
              </w:rPr>
            </w:pPr>
            <w:ins w:id="1164" w:author="VP03" w:date="2017-09-10T23:01:00Z">
              <w:r w:rsidRPr="00FA6738">
                <w:rPr>
                  <w:rFonts w:eastAsia="Times New Roman"/>
                  <w:sz w:val="22"/>
                  <w:lang w:eastAsia="ru-RU"/>
                </w:rPr>
                <w:t>ETSI</w:t>
              </w:r>
            </w:ins>
          </w:p>
        </w:tc>
        <w:tc>
          <w:tcPr>
            <w:tcW w:w="1710" w:type="dxa"/>
            <w:vAlign w:val="center"/>
            <w:tcPrChange w:id="1165" w:author="VP03" w:date="2017-09-10T23:03:00Z">
              <w:tcPr>
                <w:tcW w:w="2693" w:type="dxa"/>
                <w:vAlign w:val="center"/>
              </w:tcPr>
            </w:tcPrChange>
          </w:tcPr>
          <w:p w:rsidR="003370A6" w:rsidRPr="00BC10A7" w:rsidRDefault="00B95C69" w:rsidP="003370A6">
            <w:pPr>
              <w:pStyle w:val="NoSpacing"/>
              <w:rPr>
                <w:ins w:id="1166" w:author="VP03" w:date="2017-09-10T23:01:00Z"/>
                <w:sz w:val="22"/>
                <w:szCs w:val="22"/>
              </w:rPr>
            </w:pPr>
            <w:ins w:id="1167" w:author="VP03" w:date="2017-09-10T23:04:00Z">
              <w:r w:rsidRPr="00FA6738">
                <w:rPr>
                  <w:sz w:val="22"/>
                </w:rPr>
                <w:t>ETSI</w:t>
              </w:r>
            </w:ins>
          </w:p>
        </w:tc>
      </w:tr>
      <w:tr w:rsidR="003370A6" w:rsidRPr="00BC10A7" w:rsidTr="003370A6">
        <w:trPr>
          <w:trHeight w:val="20"/>
          <w:ins w:id="1168" w:author="VP03" w:date="2017-09-10T23:01:00Z"/>
          <w:trPrChange w:id="1169" w:author="VP03" w:date="2017-09-10T23:03:00Z">
            <w:trPr>
              <w:trHeight w:val="20"/>
            </w:trPr>
          </w:trPrChange>
        </w:trPr>
        <w:tc>
          <w:tcPr>
            <w:tcW w:w="2695" w:type="dxa"/>
            <w:vAlign w:val="center"/>
            <w:tcPrChange w:id="1170" w:author="VP03" w:date="2017-09-10T23:03:00Z">
              <w:tcPr>
                <w:tcW w:w="3857" w:type="dxa"/>
                <w:vAlign w:val="center"/>
              </w:tcPr>
            </w:tcPrChange>
          </w:tcPr>
          <w:p w:rsidR="003370A6" w:rsidRPr="00FA6738" w:rsidRDefault="003370A6" w:rsidP="003370A6">
            <w:pPr>
              <w:jc w:val="left"/>
              <w:rPr>
                <w:ins w:id="1171" w:author="VP03" w:date="2017-09-10T23:01:00Z"/>
                <w:rFonts w:eastAsia="Times New Roman"/>
                <w:lang w:eastAsia="ru-RU"/>
              </w:rPr>
            </w:pPr>
            <w:ins w:id="1172" w:author="VP03" w:date="2017-09-10T23:01:00Z">
              <w:r w:rsidRPr="00FA6738">
                <w:rPr>
                  <w:rFonts w:eastAsia="Times New Roman"/>
                  <w:sz w:val="22"/>
                  <w:lang w:eastAsia="ru-RU"/>
                </w:rPr>
                <w:t>Возможный диапазон рабочих частот, МГц</w:t>
              </w:r>
            </w:ins>
          </w:p>
        </w:tc>
        <w:tc>
          <w:tcPr>
            <w:tcW w:w="1800" w:type="dxa"/>
            <w:vAlign w:val="center"/>
            <w:tcPrChange w:id="1173" w:author="VP03" w:date="2017-09-10T23:03:00Z">
              <w:tcPr>
                <w:tcW w:w="2410" w:type="dxa"/>
                <w:vAlign w:val="center"/>
              </w:tcPr>
            </w:tcPrChange>
          </w:tcPr>
          <w:p w:rsidR="003370A6" w:rsidRPr="00FA6738" w:rsidRDefault="003370A6" w:rsidP="003370A6">
            <w:pPr>
              <w:jc w:val="left"/>
              <w:rPr>
                <w:ins w:id="1174" w:author="VP03" w:date="2017-09-10T23:01:00Z"/>
                <w:rFonts w:eastAsia="Times New Roman"/>
                <w:lang w:eastAsia="ru-RU"/>
              </w:rPr>
            </w:pPr>
            <w:ins w:id="1175" w:author="VP03" w:date="2017-09-10T23:01:00Z">
              <w:r w:rsidRPr="00FA6738">
                <w:rPr>
                  <w:rFonts w:eastAsia="Times New Roman"/>
                  <w:sz w:val="22"/>
                  <w:lang w:eastAsia="ru-RU"/>
                </w:rPr>
                <w:t>136-200</w:t>
              </w:r>
              <w:r w:rsidRPr="00FA6738">
                <w:rPr>
                  <w:rFonts w:eastAsia="Times New Roman"/>
                  <w:sz w:val="22"/>
                  <w:lang w:eastAsia="ru-RU"/>
                </w:rPr>
                <w:br/>
                <w:t>360-520</w:t>
              </w:r>
              <w:r w:rsidRPr="00FA6738">
                <w:rPr>
                  <w:rFonts w:eastAsia="Times New Roman"/>
                  <w:sz w:val="22"/>
                  <w:lang w:eastAsia="ru-RU"/>
                </w:rPr>
                <w:br/>
                <w:t>746-870</w:t>
              </w:r>
            </w:ins>
          </w:p>
        </w:tc>
        <w:tc>
          <w:tcPr>
            <w:tcW w:w="1710" w:type="dxa"/>
            <w:vAlign w:val="center"/>
            <w:tcPrChange w:id="1176" w:author="VP03" w:date="2017-09-10T23:03:00Z">
              <w:tcPr>
                <w:tcW w:w="2268" w:type="dxa"/>
                <w:vAlign w:val="center"/>
              </w:tcPr>
            </w:tcPrChange>
          </w:tcPr>
          <w:p w:rsidR="003370A6" w:rsidRPr="00FA6738" w:rsidRDefault="003370A6" w:rsidP="003370A6">
            <w:pPr>
              <w:jc w:val="left"/>
              <w:rPr>
                <w:ins w:id="1177" w:author="VP03" w:date="2017-09-10T23:01:00Z"/>
                <w:rFonts w:eastAsia="Times New Roman"/>
                <w:lang w:eastAsia="ru-RU"/>
              </w:rPr>
            </w:pPr>
            <w:ins w:id="1178" w:author="VP03" w:date="2017-09-10T23:01:00Z">
              <w:r w:rsidRPr="00FA6738">
                <w:rPr>
                  <w:rFonts w:eastAsia="Times New Roman"/>
                  <w:sz w:val="22"/>
                  <w:lang w:eastAsia="ru-RU"/>
                </w:rPr>
                <w:t>136-200</w:t>
              </w:r>
              <w:r w:rsidRPr="00FA6738">
                <w:rPr>
                  <w:rFonts w:eastAsia="Times New Roman"/>
                  <w:sz w:val="22"/>
                  <w:lang w:eastAsia="ru-RU"/>
                </w:rPr>
                <w:br/>
                <w:t>360-520</w:t>
              </w:r>
              <w:r w:rsidRPr="00FA6738">
                <w:rPr>
                  <w:rFonts w:eastAsia="Times New Roman"/>
                  <w:sz w:val="22"/>
                  <w:lang w:eastAsia="ru-RU"/>
                </w:rPr>
                <w:br/>
                <w:t>746-870</w:t>
              </w:r>
            </w:ins>
          </w:p>
        </w:tc>
        <w:tc>
          <w:tcPr>
            <w:tcW w:w="1620" w:type="dxa"/>
            <w:vAlign w:val="center"/>
            <w:tcPrChange w:id="1179" w:author="VP03" w:date="2017-09-10T23:03:00Z">
              <w:tcPr>
                <w:tcW w:w="2409" w:type="dxa"/>
                <w:vAlign w:val="center"/>
              </w:tcPr>
            </w:tcPrChange>
          </w:tcPr>
          <w:p w:rsidR="003370A6" w:rsidRPr="00FA6738" w:rsidRDefault="003370A6" w:rsidP="003370A6">
            <w:pPr>
              <w:jc w:val="left"/>
              <w:rPr>
                <w:ins w:id="1180" w:author="VP03" w:date="2017-09-10T23:01:00Z"/>
                <w:rFonts w:eastAsia="Times New Roman"/>
                <w:lang w:eastAsia="ru-RU"/>
              </w:rPr>
            </w:pPr>
            <w:ins w:id="1181" w:author="VP03" w:date="2017-09-10T23:01:00Z">
              <w:r w:rsidRPr="00FA6738">
                <w:rPr>
                  <w:rFonts w:eastAsia="Times New Roman"/>
                  <w:sz w:val="22"/>
                  <w:lang w:eastAsia="ru-RU"/>
                </w:rPr>
                <w:t>от 50 до 999</w:t>
              </w:r>
            </w:ins>
          </w:p>
        </w:tc>
        <w:tc>
          <w:tcPr>
            <w:tcW w:w="1710" w:type="dxa"/>
            <w:vAlign w:val="center"/>
            <w:tcPrChange w:id="1182" w:author="VP03" w:date="2017-09-10T23:03:00Z">
              <w:tcPr>
                <w:tcW w:w="2693" w:type="dxa"/>
                <w:vAlign w:val="center"/>
              </w:tcPr>
            </w:tcPrChange>
          </w:tcPr>
          <w:p w:rsidR="00B95C69" w:rsidRPr="00B95C69" w:rsidRDefault="00B95C69" w:rsidP="00B95C69">
            <w:pPr>
              <w:jc w:val="left"/>
              <w:rPr>
                <w:ins w:id="1183" w:author="VP03" w:date="2017-09-10T23:04:00Z"/>
                <w:rFonts w:eastAsia="Times New Roman"/>
                <w:sz w:val="22"/>
                <w:lang w:eastAsia="ru-RU"/>
              </w:rPr>
            </w:pPr>
            <w:ins w:id="1184" w:author="VP03" w:date="2017-09-10T23:04:00Z">
              <w:r>
                <w:rPr>
                  <w:rFonts w:eastAsia="Times New Roman"/>
                  <w:sz w:val="22"/>
                  <w:lang w:val="en-US" w:eastAsia="ru-RU"/>
                </w:rPr>
                <w:t>380-400</w:t>
              </w:r>
              <w:r w:rsidRPr="00B95C69">
                <w:rPr>
                  <w:rFonts w:eastAsia="Times New Roman"/>
                  <w:sz w:val="22"/>
                  <w:lang w:eastAsia="ru-RU"/>
                </w:rPr>
                <w:t>;</w:t>
              </w:r>
            </w:ins>
          </w:p>
          <w:p w:rsidR="00B95C69" w:rsidRPr="00B95C69" w:rsidRDefault="00B95C69" w:rsidP="00B95C69">
            <w:pPr>
              <w:jc w:val="left"/>
              <w:rPr>
                <w:ins w:id="1185" w:author="VP03" w:date="2017-09-10T23:04:00Z"/>
                <w:rFonts w:eastAsia="Times New Roman"/>
                <w:sz w:val="22"/>
                <w:lang w:eastAsia="ru-RU"/>
              </w:rPr>
            </w:pPr>
            <w:ins w:id="1186" w:author="VP03" w:date="2017-09-10T23:05:00Z">
              <w:r>
                <w:rPr>
                  <w:rFonts w:eastAsia="Times New Roman"/>
                  <w:sz w:val="22"/>
                  <w:lang w:val="en-US" w:eastAsia="ru-RU"/>
                </w:rPr>
                <w:t>410-430</w:t>
              </w:r>
            </w:ins>
            <w:ins w:id="1187" w:author="VP03" w:date="2017-09-10T23:04:00Z">
              <w:r w:rsidRPr="00B95C69">
                <w:rPr>
                  <w:rFonts w:eastAsia="Times New Roman"/>
                  <w:sz w:val="22"/>
                  <w:lang w:eastAsia="ru-RU"/>
                </w:rPr>
                <w:t>;</w:t>
              </w:r>
            </w:ins>
          </w:p>
          <w:p w:rsidR="00B95C69" w:rsidRPr="00B95C69" w:rsidRDefault="00B95C69" w:rsidP="00B95C69">
            <w:pPr>
              <w:jc w:val="left"/>
              <w:rPr>
                <w:ins w:id="1188" w:author="VP03" w:date="2017-09-10T23:04:00Z"/>
                <w:rFonts w:eastAsia="Times New Roman"/>
                <w:sz w:val="22"/>
                <w:lang w:eastAsia="ru-RU"/>
              </w:rPr>
            </w:pPr>
            <w:ins w:id="1189" w:author="VP03" w:date="2017-09-10T23:04:00Z">
              <w:r w:rsidRPr="00B95C69">
                <w:rPr>
                  <w:rFonts w:eastAsia="Times New Roman"/>
                  <w:sz w:val="22"/>
                  <w:lang w:eastAsia="ru-RU"/>
                </w:rPr>
                <w:t>450-470;</w:t>
              </w:r>
            </w:ins>
          </w:p>
          <w:p w:rsidR="003370A6" w:rsidRPr="00BC10A7" w:rsidRDefault="00B95C69" w:rsidP="00B95C69">
            <w:pPr>
              <w:jc w:val="left"/>
              <w:rPr>
                <w:ins w:id="1190" w:author="VP03" w:date="2017-09-10T23:01:00Z"/>
                <w:rFonts w:eastAsia="Times New Roman"/>
                <w:lang w:eastAsia="ru-RU"/>
              </w:rPr>
            </w:pPr>
            <w:ins w:id="1191" w:author="VP03" w:date="2017-09-10T23:04:00Z">
              <w:r w:rsidRPr="00B95C69">
                <w:rPr>
                  <w:rFonts w:eastAsia="Times New Roman"/>
                  <w:sz w:val="22"/>
                  <w:lang w:eastAsia="ru-RU"/>
                </w:rPr>
                <w:t>806-870</w:t>
              </w:r>
            </w:ins>
          </w:p>
        </w:tc>
      </w:tr>
      <w:tr w:rsidR="003370A6" w:rsidRPr="00BC10A7" w:rsidTr="003370A6">
        <w:trPr>
          <w:trHeight w:val="20"/>
          <w:ins w:id="1192" w:author="VP03" w:date="2017-09-10T23:01:00Z"/>
          <w:trPrChange w:id="1193" w:author="VP03" w:date="2017-09-10T23:03:00Z">
            <w:trPr>
              <w:trHeight w:val="20"/>
            </w:trPr>
          </w:trPrChange>
        </w:trPr>
        <w:tc>
          <w:tcPr>
            <w:tcW w:w="2695" w:type="dxa"/>
            <w:vAlign w:val="center"/>
            <w:tcPrChange w:id="1194" w:author="VP03" w:date="2017-09-10T23:03:00Z">
              <w:tcPr>
                <w:tcW w:w="3857" w:type="dxa"/>
                <w:vAlign w:val="center"/>
              </w:tcPr>
            </w:tcPrChange>
          </w:tcPr>
          <w:p w:rsidR="003370A6" w:rsidRPr="00FA6738" w:rsidRDefault="003370A6" w:rsidP="003370A6">
            <w:pPr>
              <w:jc w:val="left"/>
              <w:rPr>
                <w:ins w:id="1195" w:author="VP03" w:date="2017-09-10T23:01:00Z"/>
                <w:rFonts w:eastAsia="Times New Roman"/>
                <w:lang w:eastAsia="ru-RU"/>
              </w:rPr>
            </w:pPr>
            <w:ins w:id="1196" w:author="VP03" w:date="2017-09-10T23:01:00Z">
              <w:r w:rsidRPr="00FA6738">
                <w:rPr>
                  <w:rFonts w:eastAsia="Times New Roman"/>
                  <w:sz w:val="22"/>
                  <w:lang w:eastAsia="ru-RU"/>
                </w:rPr>
                <w:t>Разнос между частотными каналами, кГц</w:t>
              </w:r>
            </w:ins>
          </w:p>
        </w:tc>
        <w:tc>
          <w:tcPr>
            <w:tcW w:w="1800" w:type="dxa"/>
            <w:vAlign w:val="center"/>
            <w:tcPrChange w:id="1197" w:author="VP03" w:date="2017-09-10T23:03:00Z">
              <w:tcPr>
                <w:tcW w:w="2410" w:type="dxa"/>
                <w:vAlign w:val="center"/>
              </w:tcPr>
            </w:tcPrChange>
          </w:tcPr>
          <w:p w:rsidR="003370A6" w:rsidRPr="00FA6738" w:rsidRDefault="003370A6" w:rsidP="003370A6">
            <w:pPr>
              <w:jc w:val="left"/>
              <w:rPr>
                <w:ins w:id="1198" w:author="VP03" w:date="2017-09-10T23:01:00Z"/>
                <w:rFonts w:eastAsia="Times New Roman"/>
                <w:lang w:eastAsia="ru-RU"/>
              </w:rPr>
            </w:pPr>
            <w:ins w:id="1199" w:author="VP03" w:date="2017-09-10T23:01:00Z">
              <w:r w:rsidRPr="00FA6738">
                <w:rPr>
                  <w:rFonts w:eastAsia="Times New Roman"/>
                  <w:sz w:val="22"/>
                  <w:lang w:eastAsia="ru-RU"/>
                </w:rPr>
                <w:t>12,5</w:t>
              </w:r>
            </w:ins>
          </w:p>
        </w:tc>
        <w:tc>
          <w:tcPr>
            <w:tcW w:w="1710" w:type="dxa"/>
            <w:vAlign w:val="center"/>
            <w:tcPrChange w:id="1200" w:author="VP03" w:date="2017-09-10T23:03:00Z">
              <w:tcPr>
                <w:tcW w:w="2268" w:type="dxa"/>
                <w:vAlign w:val="center"/>
              </w:tcPr>
            </w:tcPrChange>
          </w:tcPr>
          <w:p w:rsidR="003370A6" w:rsidRPr="00FA6738" w:rsidRDefault="003370A6" w:rsidP="003370A6">
            <w:pPr>
              <w:jc w:val="left"/>
              <w:rPr>
                <w:ins w:id="1201" w:author="VP03" w:date="2017-09-10T23:01:00Z"/>
                <w:rFonts w:eastAsia="Times New Roman"/>
                <w:lang w:eastAsia="ru-RU"/>
              </w:rPr>
            </w:pPr>
            <w:ins w:id="1202" w:author="VP03" w:date="2017-09-10T23:02:00Z">
              <w:r w:rsidRPr="00FA6738">
                <w:rPr>
                  <w:rFonts w:eastAsia="Times New Roman"/>
                  <w:sz w:val="22"/>
                  <w:lang w:eastAsia="ru-RU"/>
                </w:rPr>
                <w:t>6,25</w:t>
              </w:r>
            </w:ins>
          </w:p>
        </w:tc>
        <w:tc>
          <w:tcPr>
            <w:tcW w:w="1620" w:type="dxa"/>
            <w:vAlign w:val="center"/>
            <w:tcPrChange w:id="1203" w:author="VP03" w:date="2017-09-10T23:03:00Z">
              <w:tcPr>
                <w:tcW w:w="2409" w:type="dxa"/>
                <w:vAlign w:val="center"/>
              </w:tcPr>
            </w:tcPrChange>
          </w:tcPr>
          <w:p w:rsidR="003370A6" w:rsidRPr="00FA6738" w:rsidRDefault="003370A6" w:rsidP="003370A6">
            <w:pPr>
              <w:jc w:val="left"/>
              <w:rPr>
                <w:ins w:id="1204" w:author="VP03" w:date="2017-09-10T23:01:00Z"/>
                <w:rFonts w:eastAsia="Times New Roman"/>
                <w:lang w:eastAsia="ru-RU"/>
              </w:rPr>
            </w:pPr>
            <w:ins w:id="1205" w:author="VP03" w:date="2017-09-10T23:01:00Z">
              <w:r w:rsidRPr="00FA6738">
                <w:rPr>
                  <w:rFonts w:eastAsia="Times New Roman"/>
                  <w:sz w:val="22"/>
                  <w:lang w:eastAsia="ru-RU"/>
                </w:rPr>
                <w:t>12,5</w:t>
              </w:r>
            </w:ins>
          </w:p>
        </w:tc>
        <w:tc>
          <w:tcPr>
            <w:tcW w:w="1710" w:type="dxa"/>
            <w:vAlign w:val="center"/>
            <w:tcPrChange w:id="1206" w:author="VP03" w:date="2017-09-10T23:03:00Z">
              <w:tcPr>
                <w:tcW w:w="2693" w:type="dxa"/>
                <w:vAlign w:val="center"/>
              </w:tcPr>
            </w:tcPrChange>
          </w:tcPr>
          <w:p w:rsidR="003370A6" w:rsidRPr="00B95C69" w:rsidRDefault="00B95C69" w:rsidP="00B95C69">
            <w:pPr>
              <w:jc w:val="left"/>
              <w:rPr>
                <w:ins w:id="1207" w:author="VP03" w:date="2017-09-10T23:01:00Z"/>
                <w:rFonts w:eastAsia="Times New Roman"/>
                <w:lang w:val="en-US" w:eastAsia="ru-RU"/>
                <w:rPrChange w:id="1208" w:author="VP03" w:date="2017-09-10T23:05:00Z">
                  <w:rPr>
                    <w:ins w:id="1209" w:author="VP03" w:date="2017-09-10T23:01:00Z"/>
                    <w:rFonts w:eastAsia="Times New Roman"/>
                    <w:lang w:eastAsia="ru-RU"/>
                  </w:rPr>
                </w:rPrChange>
              </w:rPr>
              <w:pPrChange w:id="1210" w:author="VP03" w:date="2017-09-10T23:05:00Z">
                <w:pPr>
                  <w:jc w:val="left"/>
                </w:pPr>
              </w:pPrChange>
            </w:pPr>
            <w:ins w:id="1211" w:author="VP03" w:date="2017-09-10T23:05:00Z">
              <w:r>
                <w:rPr>
                  <w:rFonts w:eastAsia="Times New Roman"/>
                  <w:sz w:val="22"/>
                  <w:lang w:val="en-US" w:eastAsia="ru-RU"/>
                </w:rPr>
                <w:t>25</w:t>
              </w:r>
            </w:ins>
          </w:p>
        </w:tc>
      </w:tr>
      <w:tr w:rsidR="003370A6" w:rsidRPr="00BC10A7" w:rsidTr="003370A6">
        <w:trPr>
          <w:trHeight w:val="20"/>
          <w:ins w:id="1212" w:author="VP03" w:date="2017-09-10T23:01:00Z"/>
          <w:trPrChange w:id="1213" w:author="VP03" w:date="2017-09-10T23:03:00Z">
            <w:trPr>
              <w:trHeight w:val="20"/>
            </w:trPr>
          </w:trPrChange>
        </w:trPr>
        <w:tc>
          <w:tcPr>
            <w:tcW w:w="2695" w:type="dxa"/>
            <w:vAlign w:val="center"/>
            <w:tcPrChange w:id="1214" w:author="VP03" w:date="2017-09-10T23:03:00Z">
              <w:tcPr>
                <w:tcW w:w="3857" w:type="dxa"/>
                <w:vAlign w:val="center"/>
              </w:tcPr>
            </w:tcPrChange>
          </w:tcPr>
          <w:p w:rsidR="003370A6" w:rsidRPr="00FA6738" w:rsidRDefault="003370A6" w:rsidP="003370A6">
            <w:pPr>
              <w:jc w:val="left"/>
              <w:rPr>
                <w:ins w:id="1215" w:author="VP03" w:date="2017-09-10T23:01:00Z"/>
                <w:rFonts w:eastAsia="Times New Roman"/>
                <w:lang w:eastAsia="ru-RU"/>
              </w:rPr>
            </w:pPr>
            <w:ins w:id="1216" w:author="VP03" w:date="2017-09-10T23:01:00Z">
              <w:r w:rsidRPr="00FA6738">
                <w:rPr>
                  <w:rFonts w:eastAsia="Times New Roman"/>
                  <w:sz w:val="22"/>
                  <w:lang w:eastAsia="ru-RU"/>
                </w:rPr>
                <w:t>Вид</w:t>
              </w:r>
            </w:ins>
          </w:p>
          <w:p w:rsidR="003370A6" w:rsidRPr="00FA6738" w:rsidRDefault="003370A6" w:rsidP="003370A6">
            <w:pPr>
              <w:jc w:val="left"/>
              <w:rPr>
                <w:ins w:id="1217" w:author="VP03" w:date="2017-09-10T23:01:00Z"/>
                <w:rFonts w:eastAsia="Times New Roman"/>
                <w:lang w:eastAsia="ru-RU"/>
              </w:rPr>
            </w:pPr>
            <w:ins w:id="1218" w:author="VP03" w:date="2017-09-10T23:01:00Z">
              <w:r w:rsidRPr="00FA6738">
                <w:rPr>
                  <w:rFonts w:eastAsia="Times New Roman"/>
                  <w:sz w:val="22"/>
                  <w:lang w:eastAsia="ru-RU"/>
                </w:rPr>
                <w:t>модуляции</w:t>
              </w:r>
            </w:ins>
          </w:p>
        </w:tc>
        <w:tc>
          <w:tcPr>
            <w:tcW w:w="1800" w:type="dxa"/>
            <w:vAlign w:val="center"/>
            <w:tcPrChange w:id="1219" w:author="VP03" w:date="2017-09-10T23:03:00Z">
              <w:tcPr>
                <w:tcW w:w="2410" w:type="dxa"/>
                <w:vAlign w:val="center"/>
              </w:tcPr>
            </w:tcPrChange>
          </w:tcPr>
          <w:p w:rsidR="003370A6" w:rsidRPr="00FA6738" w:rsidRDefault="003370A6" w:rsidP="003370A6">
            <w:pPr>
              <w:jc w:val="left"/>
              <w:rPr>
                <w:ins w:id="1220" w:author="VP03" w:date="2017-09-10T23:01:00Z"/>
                <w:rFonts w:eastAsia="Times New Roman"/>
                <w:lang w:eastAsia="ru-RU"/>
              </w:rPr>
            </w:pPr>
            <w:ins w:id="1221" w:author="VP03" w:date="2017-09-10T23:01:00Z">
              <w:r w:rsidRPr="00FA6738">
                <w:rPr>
                  <w:rFonts w:eastAsia="Times New Roman"/>
                  <w:sz w:val="22"/>
                  <w:lang w:eastAsia="ru-RU"/>
                </w:rPr>
                <w:t>C4FM</w:t>
              </w:r>
            </w:ins>
          </w:p>
        </w:tc>
        <w:tc>
          <w:tcPr>
            <w:tcW w:w="1710" w:type="dxa"/>
            <w:vAlign w:val="center"/>
            <w:tcPrChange w:id="1222" w:author="VP03" w:date="2017-09-10T23:03:00Z">
              <w:tcPr>
                <w:tcW w:w="2268" w:type="dxa"/>
                <w:vAlign w:val="center"/>
              </w:tcPr>
            </w:tcPrChange>
          </w:tcPr>
          <w:p w:rsidR="003370A6" w:rsidRPr="00FA6738" w:rsidRDefault="003370A6" w:rsidP="003370A6">
            <w:pPr>
              <w:jc w:val="left"/>
              <w:rPr>
                <w:ins w:id="1223" w:author="VP03" w:date="2017-09-10T23:01:00Z"/>
                <w:rFonts w:eastAsia="Times New Roman"/>
                <w:lang w:eastAsia="ru-RU"/>
              </w:rPr>
            </w:pPr>
            <w:ins w:id="1224" w:author="VP03" w:date="2017-09-10T23:01:00Z">
              <w:r w:rsidRPr="00FA6738">
                <w:rPr>
                  <w:rFonts w:eastAsia="Times New Roman"/>
                  <w:sz w:val="22"/>
                  <w:lang w:eastAsia="ru-RU"/>
                </w:rPr>
                <w:t xml:space="preserve">CQPSK </w:t>
              </w:r>
            </w:ins>
          </w:p>
        </w:tc>
        <w:tc>
          <w:tcPr>
            <w:tcW w:w="1620" w:type="dxa"/>
            <w:vAlign w:val="center"/>
            <w:tcPrChange w:id="1225" w:author="VP03" w:date="2017-09-10T23:03:00Z">
              <w:tcPr>
                <w:tcW w:w="2409" w:type="dxa"/>
                <w:vAlign w:val="center"/>
              </w:tcPr>
            </w:tcPrChange>
          </w:tcPr>
          <w:p w:rsidR="003370A6" w:rsidRPr="00FA6738" w:rsidRDefault="003370A6" w:rsidP="003370A6">
            <w:pPr>
              <w:jc w:val="left"/>
              <w:rPr>
                <w:ins w:id="1226" w:author="VP03" w:date="2017-09-10T23:01:00Z"/>
                <w:rFonts w:eastAsia="Times New Roman"/>
                <w:lang w:eastAsia="ru-RU"/>
              </w:rPr>
            </w:pPr>
            <w:ins w:id="1227" w:author="VP03" w:date="2017-09-10T23:01:00Z">
              <w:r w:rsidRPr="00FA6738">
                <w:rPr>
                  <w:rFonts w:eastAsia="Times New Roman"/>
                  <w:sz w:val="22"/>
                  <w:lang w:eastAsia="ru-RU"/>
                </w:rPr>
                <w:t>4FSK</w:t>
              </w:r>
            </w:ins>
          </w:p>
        </w:tc>
        <w:tc>
          <w:tcPr>
            <w:tcW w:w="1710" w:type="dxa"/>
            <w:vAlign w:val="center"/>
            <w:tcPrChange w:id="1228" w:author="VP03" w:date="2017-09-10T23:03:00Z">
              <w:tcPr>
                <w:tcW w:w="2693" w:type="dxa"/>
                <w:vAlign w:val="center"/>
              </w:tcPr>
            </w:tcPrChange>
          </w:tcPr>
          <w:p w:rsidR="003370A6" w:rsidRPr="00BC10A7" w:rsidRDefault="00B95C69" w:rsidP="003370A6">
            <w:pPr>
              <w:jc w:val="left"/>
              <w:rPr>
                <w:ins w:id="1229" w:author="VP03" w:date="2017-09-10T23:01:00Z"/>
                <w:rFonts w:eastAsia="Times New Roman"/>
                <w:lang w:eastAsia="ru-RU"/>
              </w:rPr>
            </w:pPr>
            <w:ins w:id="1230" w:author="VP03" w:date="2017-09-10T23:06:00Z">
              <w:r w:rsidRPr="002D7BE7">
                <w:rPr>
                  <w:color w:val="000000"/>
                  <w:szCs w:val="24"/>
                </w:rPr>
                <w:t>p/4-DQPSK</w:t>
              </w:r>
            </w:ins>
          </w:p>
        </w:tc>
      </w:tr>
      <w:tr w:rsidR="003370A6" w:rsidRPr="00BC10A7" w:rsidTr="003370A6">
        <w:trPr>
          <w:trHeight w:val="20"/>
          <w:ins w:id="1231" w:author="VP03" w:date="2017-09-10T23:01:00Z"/>
          <w:trPrChange w:id="1232" w:author="VP03" w:date="2017-09-10T23:03:00Z">
            <w:trPr>
              <w:trHeight w:val="20"/>
            </w:trPr>
          </w:trPrChange>
        </w:trPr>
        <w:tc>
          <w:tcPr>
            <w:tcW w:w="2695" w:type="dxa"/>
            <w:vAlign w:val="center"/>
            <w:tcPrChange w:id="1233" w:author="VP03" w:date="2017-09-10T23:03:00Z">
              <w:tcPr>
                <w:tcW w:w="3857" w:type="dxa"/>
                <w:vAlign w:val="center"/>
              </w:tcPr>
            </w:tcPrChange>
          </w:tcPr>
          <w:p w:rsidR="003370A6" w:rsidRPr="00FA6738" w:rsidRDefault="003370A6" w:rsidP="003370A6">
            <w:pPr>
              <w:jc w:val="left"/>
              <w:rPr>
                <w:ins w:id="1234" w:author="VP03" w:date="2017-09-10T23:01:00Z"/>
                <w:rFonts w:eastAsia="Times New Roman"/>
                <w:lang w:eastAsia="ru-RU"/>
              </w:rPr>
            </w:pPr>
            <w:ins w:id="1235" w:author="VP03" w:date="2017-09-10T23:01:00Z">
              <w:r w:rsidRPr="00FA6738">
                <w:rPr>
                  <w:rFonts w:eastAsia="Times New Roman"/>
                  <w:sz w:val="22"/>
                  <w:lang w:eastAsia="ru-RU"/>
                </w:rPr>
                <w:t>Скорость передачи информации в канале, кбит/с</w:t>
              </w:r>
            </w:ins>
          </w:p>
        </w:tc>
        <w:tc>
          <w:tcPr>
            <w:tcW w:w="1800" w:type="dxa"/>
            <w:vAlign w:val="center"/>
            <w:tcPrChange w:id="1236" w:author="VP03" w:date="2017-09-10T23:03:00Z">
              <w:tcPr>
                <w:tcW w:w="2410" w:type="dxa"/>
                <w:vAlign w:val="center"/>
              </w:tcPr>
            </w:tcPrChange>
          </w:tcPr>
          <w:p w:rsidR="003370A6" w:rsidRPr="00FA6738" w:rsidRDefault="003370A6" w:rsidP="003370A6">
            <w:pPr>
              <w:jc w:val="left"/>
              <w:rPr>
                <w:ins w:id="1237" w:author="VP03" w:date="2017-09-10T23:01:00Z"/>
                <w:rFonts w:eastAsia="Times New Roman"/>
                <w:lang w:eastAsia="ru-RU"/>
              </w:rPr>
            </w:pPr>
            <w:ins w:id="1238" w:author="VP03" w:date="2017-09-10T23:01:00Z">
              <w:r w:rsidRPr="00FA6738">
                <w:rPr>
                  <w:rFonts w:eastAsia="Times New Roman"/>
                  <w:sz w:val="22"/>
                  <w:lang w:eastAsia="ru-RU"/>
                </w:rPr>
                <w:t>9,6</w:t>
              </w:r>
            </w:ins>
          </w:p>
        </w:tc>
        <w:tc>
          <w:tcPr>
            <w:tcW w:w="1710" w:type="dxa"/>
            <w:vAlign w:val="center"/>
            <w:tcPrChange w:id="1239" w:author="VP03" w:date="2017-09-10T23:03:00Z">
              <w:tcPr>
                <w:tcW w:w="2268" w:type="dxa"/>
                <w:vAlign w:val="center"/>
              </w:tcPr>
            </w:tcPrChange>
          </w:tcPr>
          <w:p w:rsidR="003370A6" w:rsidRPr="00FA6738" w:rsidRDefault="003370A6" w:rsidP="003370A6">
            <w:pPr>
              <w:jc w:val="left"/>
              <w:rPr>
                <w:ins w:id="1240" w:author="VP03" w:date="2017-09-10T23:01:00Z"/>
                <w:rFonts w:eastAsia="Times New Roman"/>
                <w:lang w:eastAsia="ru-RU"/>
              </w:rPr>
            </w:pPr>
            <w:ins w:id="1241" w:author="VP03" w:date="2017-09-10T23:01:00Z">
              <w:r w:rsidRPr="00FA6738">
                <w:rPr>
                  <w:rFonts w:eastAsia="Times New Roman"/>
                  <w:sz w:val="22"/>
                  <w:lang w:eastAsia="ru-RU"/>
                </w:rPr>
                <w:t>TDMA 2-slot: 9,6-12</w:t>
              </w:r>
              <w:r w:rsidRPr="00FA6738">
                <w:rPr>
                  <w:rFonts w:eastAsia="Times New Roman"/>
                  <w:sz w:val="22"/>
                  <w:lang w:eastAsia="ru-RU"/>
                </w:rPr>
                <w:br/>
                <w:t>TDMA 4-slot: 22-24</w:t>
              </w:r>
            </w:ins>
          </w:p>
        </w:tc>
        <w:tc>
          <w:tcPr>
            <w:tcW w:w="1620" w:type="dxa"/>
            <w:vAlign w:val="center"/>
            <w:tcPrChange w:id="1242" w:author="VP03" w:date="2017-09-10T23:03:00Z">
              <w:tcPr>
                <w:tcW w:w="2409" w:type="dxa"/>
                <w:vAlign w:val="center"/>
              </w:tcPr>
            </w:tcPrChange>
          </w:tcPr>
          <w:p w:rsidR="003370A6" w:rsidRPr="00FA6738" w:rsidRDefault="003370A6" w:rsidP="003370A6">
            <w:pPr>
              <w:jc w:val="left"/>
              <w:rPr>
                <w:ins w:id="1243" w:author="VP03" w:date="2017-09-10T23:01:00Z"/>
                <w:rFonts w:eastAsia="Times New Roman"/>
                <w:lang w:eastAsia="ru-RU"/>
              </w:rPr>
            </w:pPr>
            <w:ins w:id="1244" w:author="VP03" w:date="2017-09-10T23:01:00Z">
              <w:r w:rsidRPr="00FA6738">
                <w:rPr>
                  <w:rFonts w:eastAsia="Times New Roman"/>
                  <w:sz w:val="22"/>
                  <w:lang w:eastAsia="ru-RU"/>
                </w:rPr>
                <w:t>9,6</w:t>
              </w:r>
            </w:ins>
          </w:p>
        </w:tc>
        <w:tc>
          <w:tcPr>
            <w:tcW w:w="1710" w:type="dxa"/>
            <w:vAlign w:val="center"/>
            <w:tcPrChange w:id="1245" w:author="VP03" w:date="2017-09-10T23:03:00Z">
              <w:tcPr>
                <w:tcW w:w="2693" w:type="dxa"/>
                <w:vAlign w:val="center"/>
              </w:tcPr>
            </w:tcPrChange>
          </w:tcPr>
          <w:p w:rsidR="003370A6" w:rsidRPr="00B95C69" w:rsidRDefault="00B95C69" w:rsidP="003370A6">
            <w:pPr>
              <w:jc w:val="left"/>
              <w:rPr>
                <w:ins w:id="1246" w:author="VP03" w:date="2017-09-10T23:01:00Z"/>
                <w:rFonts w:eastAsia="Times New Roman"/>
                <w:lang w:val="en-US" w:eastAsia="ru-RU"/>
                <w:rPrChange w:id="1247" w:author="VP03" w:date="2017-09-10T23:06:00Z">
                  <w:rPr>
                    <w:ins w:id="1248" w:author="VP03" w:date="2017-09-10T23:01:00Z"/>
                    <w:rFonts w:eastAsia="Times New Roman"/>
                    <w:lang w:eastAsia="ru-RU"/>
                  </w:rPr>
                </w:rPrChange>
              </w:rPr>
            </w:pPr>
            <w:ins w:id="1249" w:author="VP03" w:date="2017-09-10T23:06:00Z">
              <w:r>
                <w:rPr>
                  <w:rFonts w:eastAsia="Times New Roman"/>
                  <w:sz w:val="22"/>
                  <w:lang w:val="en-US" w:eastAsia="ru-RU"/>
                </w:rPr>
                <w:t>28,8</w:t>
              </w:r>
            </w:ins>
          </w:p>
        </w:tc>
      </w:tr>
      <w:tr w:rsidR="003370A6" w:rsidRPr="00BC10A7" w:rsidTr="003370A6">
        <w:trPr>
          <w:trHeight w:val="20"/>
          <w:ins w:id="1250" w:author="VP03" w:date="2017-09-10T23:01:00Z"/>
          <w:trPrChange w:id="1251" w:author="VP03" w:date="2017-09-10T23:03:00Z">
            <w:trPr>
              <w:trHeight w:val="20"/>
            </w:trPr>
          </w:trPrChange>
        </w:trPr>
        <w:tc>
          <w:tcPr>
            <w:tcW w:w="2695" w:type="dxa"/>
            <w:vAlign w:val="center"/>
            <w:tcPrChange w:id="1252" w:author="VP03" w:date="2017-09-10T23:03:00Z">
              <w:tcPr>
                <w:tcW w:w="3857" w:type="dxa"/>
                <w:vAlign w:val="center"/>
              </w:tcPr>
            </w:tcPrChange>
          </w:tcPr>
          <w:p w:rsidR="003370A6" w:rsidRPr="00FA6738" w:rsidRDefault="003370A6" w:rsidP="003370A6">
            <w:pPr>
              <w:jc w:val="left"/>
              <w:rPr>
                <w:ins w:id="1253" w:author="VP03" w:date="2017-09-10T23:01:00Z"/>
                <w:rFonts w:eastAsia="Times New Roman"/>
                <w:lang w:eastAsia="ru-RU"/>
              </w:rPr>
            </w:pPr>
            <w:ins w:id="1254" w:author="VP03" w:date="2017-09-10T23:01:00Z">
              <w:r w:rsidRPr="00FA6738">
                <w:rPr>
                  <w:rFonts w:eastAsia="Times New Roman"/>
                  <w:sz w:val="22"/>
                  <w:lang w:eastAsia="ru-RU"/>
                </w:rPr>
                <w:t>Время</w:t>
              </w:r>
              <w:r w:rsidRPr="00FA6738">
                <w:rPr>
                  <w:rFonts w:eastAsia="Times New Roman"/>
                  <w:sz w:val="22"/>
                  <w:lang w:val="en-US" w:eastAsia="ru-RU"/>
                </w:rPr>
                <w:t xml:space="preserve"> </w:t>
              </w:r>
              <w:r w:rsidRPr="00FA6738">
                <w:rPr>
                  <w:rFonts w:eastAsia="Times New Roman"/>
                  <w:sz w:val="22"/>
                  <w:lang w:eastAsia="ru-RU"/>
                </w:rPr>
                <w:t>установления</w:t>
              </w:r>
              <w:r w:rsidRPr="00FA6738">
                <w:rPr>
                  <w:rFonts w:eastAsia="Times New Roman"/>
                  <w:sz w:val="22"/>
                  <w:lang w:val="en-US" w:eastAsia="ru-RU"/>
                </w:rPr>
                <w:t xml:space="preserve"> </w:t>
              </w:r>
              <w:r w:rsidRPr="00FA6738">
                <w:rPr>
                  <w:rFonts w:eastAsia="Times New Roman"/>
                  <w:sz w:val="22"/>
                  <w:lang w:eastAsia="ru-RU"/>
                </w:rPr>
                <w:t>канала связи</w:t>
              </w:r>
            </w:ins>
          </w:p>
          <w:p w:rsidR="003370A6" w:rsidRPr="00FA6738" w:rsidRDefault="003370A6" w:rsidP="003370A6">
            <w:pPr>
              <w:jc w:val="left"/>
              <w:rPr>
                <w:ins w:id="1255" w:author="VP03" w:date="2017-09-10T23:01:00Z"/>
                <w:rFonts w:eastAsia="Times New Roman"/>
                <w:lang w:eastAsia="ru-RU"/>
              </w:rPr>
            </w:pPr>
          </w:p>
        </w:tc>
        <w:tc>
          <w:tcPr>
            <w:tcW w:w="1800" w:type="dxa"/>
            <w:vAlign w:val="center"/>
            <w:tcPrChange w:id="1256" w:author="VP03" w:date="2017-09-10T23:03:00Z">
              <w:tcPr>
                <w:tcW w:w="2410" w:type="dxa"/>
                <w:vAlign w:val="center"/>
              </w:tcPr>
            </w:tcPrChange>
          </w:tcPr>
          <w:p w:rsidR="003370A6" w:rsidRPr="00FA6738" w:rsidRDefault="003370A6" w:rsidP="003370A6">
            <w:pPr>
              <w:jc w:val="left"/>
              <w:rPr>
                <w:ins w:id="1257" w:author="VP03" w:date="2017-09-10T23:01:00Z"/>
                <w:rFonts w:eastAsia="Times New Roman"/>
                <w:lang w:eastAsia="ru-RU"/>
              </w:rPr>
            </w:pPr>
            <w:ins w:id="1258" w:author="VP03" w:date="2017-09-10T23:01:00Z">
              <w:r w:rsidRPr="00FA6738">
                <w:rPr>
                  <w:rFonts w:eastAsia="Times New Roman"/>
                  <w:sz w:val="22"/>
                  <w:lang w:eastAsia="ru-RU"/>
                </w:rPr>
                <w:t>0,25 - в режиме</w:t>
              </w:r>
            </w:ins>
          </w:p>
          <w:p w:rsidR="003370A6" w:rsidRPr="00FA6738" w:rsidRDefault="003370A6" w:rsidP="003370A6">
            <w:pPr>
              <w:jc w:val="left"/>
              <w:rPr>
                <w:ins w:id="1259" w:author="VP03" w:date="2017-09-10T23:01:00Z"/>
                <w:rFonts w:eastAsia="Times New Roman"/>
                <w:lang w:eastAsia="ru-RU"/>
              </w:rPr>
            </w:pPr>
            <w:ins w:id="1260" w:author="VP03" w:date="2017-09-10T23:01:00Z">
              <w:r w:rsidRPr="00FA6738">
                <w:rPr>
                  <w:rFonts w:eastAsia="Times New Roman"/>
                  <w:sz w:val="22"/>
                  <w:lang w:eastAsia="ru-RU"/>
                </w:rPr>
                <w:t>прямой связи;</w:t>
              </w:r>
            </w:ins>
          </w:p>
          <w:p w:rsidR="003370A6" w:rsidRPr="00FA6738" w:rsidRDefault="003370A6" w:rsidP="003370A6">
            <w:pPr>
              <w:jc w:val="left"/>
              <w:rPr>
                <w:ins w:id="1261" w:author="VP03" w:date="2017-09-10T23:01:00Z"/>
                <w:rFonts w:eastAsia="Times New Roman"/>
                <w:lang w:eastAsia="ru-RU"/>
              </w:rPr>
            </w:pPr>
            <w:ins w:id="1262" w:author="VP03" w:date="2017-09-10T23:01:00Z">
              <w:r w:rsidRPr="00FA6738">
                <w:rPr>
                  <w:rFonts w:eastAsia="Times New Roman"/>
                  <w:sz w:val="22"/>
                  <w:lang w:eastAsia="ru-RU"/>
                </w:rPr>
                <w:t>0,35 – в режиме</w:t>
              </w:r>
            </w:ins>
          </w:p>
          <w:p w:rsidR="003370A6" w:rsidRPr="00FA6738" w:rsidRDefault="003370A6" w:rsidP="003370A6">
            <w:pPr>
              <w:jc w:val="left"/>
              <w:rPr>
                <w:ins w:id="1263" w:author="VP03" w:date="2017-09-10T23:01:00Z"/>
                <w:rFonts w:eastAsia="Times New Roman"/>
                <w:lang w:eastAsia="ru-RU"/>
              </w:rPr>
            </w:pPr>
            <w:ins w:id="1264" w:author="VP03" w:date="2017-09-10T23:01:00Z">
              <w:r w:rsidRPr="00FA6738">
                <w:rPr>
                  <w:rFonts w:eastAsia="Times New Roman"/>
                  <w:sz w:val="22"/>
                  <w:lang w:eastAsia="ru-RU"/>
                </w:rPr>
                <w:t>ретрансляции; 0,5 - в радио подсистеме</w:t>
              </w:r>
            </w:ins>
          </w:p>
        </w:tc>
        <w:tc>
          <w:tcPr>
            <w:tcW w:w="1710" w:type="dxa"/>
            <w:vAlign w:val="center"/>
            <w:tcPrChange w:id="1265" w:author="VP03" w:date="2017-09-10T23:03:00Z">
              <w:tcPr>
                <w:tcW w:w="2268" w:type="dxa"/>
                <w:vAlign w:val="center"/>
              </w:tcPr>
            </w:tcPrChange>
          </w:tcPr>
          <w:p w:rsidR="003370A6" w:rsidRPr="00FA6738" w:rsidRDefault="003370A6" w:rsidP="003370A6">
            <w:pPr>
              <w:jc w:val="left"/>
              <w:rPr>
                <w:ins w:id="1266" w:author="VP03" w:date="2017-09-10T23:01:00Z"/>
                <w:rFonts w:eastAsia="Times New Roman"/>
                <w:lang w:eastAsia="ru-RU"/>
              </w:rPr>
            </w:pPr>
            <w:ins w:id="1267" w:author="VP03" w:date="2017-09-10T23:01:00Z">
              <w:r w:rsidRPr="00FA6738">
                <w:rPr>
                  <w:rFonts w:eastAsia="Times New Roman"/>
                  <w:sz w:val="22"/>
                  <w:lang w:eastAsia="ru-RU"/>
                </w:rPr>
                <w:t>0,25 - в режиме</w:t>
              </w:r>
            </w:ins>
          </w:p>
          <w:p w:rsidR="003370A6" w:rsidRPr="00FA6738" w:rsidRDefault="003370A6" w:rsidP="003370A6">
            <w:pPr>
              <w:jc w:val="left"/>
              <w:rPr>
                <w:ins w:id="1268" w:author="VP03" w:date="2017-09-10T23:01:00Z"/>
                <w:rFonts w:eastAsia="Times New Roman"/>
                <w:lang w:eastAsia="ru-RU"/>
              </w:rPr>
            </w:pPr>
            <w:ins w:id="1269" w:author="VP03" w:date="2017-09-10T23:01:00Z">
              <w:r w:rsidRPr="00FA6738">
                <w:rPr>
                  <w:rFonts w:eastAsia="Times New Roman"/>
                  <w:sz w:val="22"/>
                  <w:lang w:eastAsia="ru-RU"/>
                </w:rPr>
                <w:t>прямой связи;</w:t>
              </w:r>
            </w:ins>
          </w:p>
          <w:p w:rsidR="003370A6" w:rsidRPr="00FA6738" w:rsidRDefault="003370A6" w:rsidP="003370A6">
            <w:pPr>
              <w:jc w:val="left"/>
              <w:rPr>
                <w:ins w:id="1270" w:author="VP03" w:date="2017-09-10T23:01:00Z"/>
                <w:rFonts w:eastAsia="Times New Roman"/>
                <w:lang w:eastAsia="ru-RU"/>
              </w:rPr>
            </w:pPr>
            <w:ins w:id="1271" w:author="VP03" w:date="2017-09-10T23:01:00Z">
              <w:r w:rsidRPr="00FA6738">
                <w:rPr>
                  <w:rFonts w:eastAsia="Times New Roman"/>
                  <w:sz w:val="22"/>
                  <w:lang w:eastAsia="ru-RU"/>
                </w:rPr>
                <w:t>0,35 – в режиме</w:t>
              </w:r>
            </w:ins>
          </w:p>
          <w:p w:rsidR="003370A6" w:rsidRPr="00FA6738" w:rsidRDefault="003370A6" w:rsidP="003370A6">
            <w:pPr>
              <w:jc w:val="left"/>
              <w:rPr>
                <w:ins w:id="1272" w:author="VP03" w:date="2017-09-10T23:01:00Z"/>
                <w:rFonts w:eastAsia="Times New Roman"/>
                <w:lang w:eastAsia="ru-RU"/>
              </w:rPr>
            </w:pPr>
            <w:ins w:id="1273" w:author="VP03" w:date="2017-09-10T23:01:00Z">
              <w:r w:rsidRPr="00FA6738">
                <w:rPr>
                  <w:rFonts w:eastAsia="Times New Roman"/>
                  <w:sz w:val="22"/>
                  <w:lang w:eastAsia="ru-RU"/>
                </w:rPr>
                <w:t>ретрансляции; 0,5 - в радио подсистеме</w:t>
              </w:r>
            </w:ins>
          </w:p>
        </w:tc>
        <w:tc>
          <w:tcPr>
            <w:tcW w:w="1620" w:type="dxa"/>
            <w:vAlign w:val="center"/>
            <w:tcPrChange w:id="1274" w:author="VP03" w:date="2017-09-10T23:03:00Z">
              <w:tcPr>
                <w:tcW w:w="2409" w:type="dxa"/>
                <w:vAlign w:val="center"/>
              </w:tcPr>
            </w:tcPrChange>
          </w:tcPr>
          <w:p w:rsidR="003370A6" w:rsidRPr="00FA6738" w:rsidRDefault="003370A6" w:rsidP="003370A6">
            <w:pPr>
              <w:jc w:val="left"/>
              <w:rPr>
                <w:ins w:id="1275" w:author="VP03" w:date="2017-09-10T23:01:00Z"/>
                <w:rFonts w:eastAsia="Times New Roman"/>
                <w:lang w:eastAsia="ru-RU"/>
              </w:rPr>
            </w:pPr>
            <w:ins w:id="1276" w:author="VP03" w:date="2017-09-10T23:01:00Z">
              <w:r w:rsidRPr="00FA6738">
                <w:rPr>
                  <w:rFonts w:eastAsia="Times New Roman"/>
                  <w:sz w:val="22"/>
                  <w:lang w:eastAsia="ru-RU"/>
                </w:rPr>
                <w:t>не более 0,5</w:t>
              </w:r>
            </w:ins>
          </w:p>
        </w:tc>
        <w:tc>
          <w:tcPr>
            <w:tcW w:w="1710" w:type="dxa"/>
            <w:vAlign w:val="center"/>
            <w:tcPrChange w:id="1277" w:author="VP03" w:date="2017-09-10T23:03:00Z">
              <w:tcPr>
                <w:tcW w:w="2693" w:type="dxa"/>
                <w:vAlign w:val="center"/>
              </w:tcPr>
            </w:tcPrChange>
          </w:tcPr>
          <w:p w:rsidR="00B95C69" w:rsidRPr="00B95C69" w:rsidRDefault="00B95C69" w:rsidP="00B95C69">
            <w:pPr>
              <w:jc w:val="left"/>
              <w:rPr>
                <w:ins w:id="1278" w:author="VP03" w:date="2017-09-10T23:06:00Z"/>
                <w:rFonts w:eastAsia="Times New Roman"/>
                <w:sz w:val="22"/>
                <w:lang w:eastAsia="ru-RU"/>
              </w:rPr>
            </w:pPr>
            <w:ins w:id="1279" w:author="VP03" w:date="2017-09-10T23:06:00Z">
              <w:r w:rsidRPr="00B95C69">
                <w:rPr>
                  <w:rFonts w:eastAsia="Times New Roman"/>
                  <w:sz w:val="22"/>
                  <w:lang w:eastAsia="ru-RU"/>
                </w:rPr>
                <w:t>0,2 с - при</w:t>
              </w:r>
            </w:ins>
          </w:p>
          <w:p w:rsidR="00B95C69" w:rsidRPr="00B95C69" w:rsidRDefault="00B95C69" w:rsidP="00B95C69">
            <w:pPr>
              <w:jc w:val="left"/>
              <w:rPr>
                <w:ins w:id="1280" w:author="VP03" w:date="2017-09-10T23:06:00Z"/>
                <w:rFonts w:eastAsia="Times New Roman"/>
                <w:sz w:val="22"/>
                <w:lang w:eastAsia="ru-RU"/>
              </w:rPr>
            </w:pPr>
            <w:ins w:id="1281" w:author="VP03" w:date="2017-09-10T23:06:00Z">
              <w:r w:rsidRPr="00B95C69">
                <w:rPr>
                  <w:rFonts w:eastAsia="Times New Roman"/>
                  <w:sz w:val="22"/>
                  <w:lang w:eastAsia="ru-RU"/>
                </w:rPr>
                <w:t>индив. вызове</w:t>
              </w:r>
            </w:ins>
          </w:p>
          <w:p w:rsidR="00B95C69" w:rsidRPr="00B95C69" w:rsidRDefault="00B95C69" w:rsidP="00B95C69">
            <w:pPr>
              <w:jc w:val="left"/>
              <w:rPr>
                <w:ins w:id="1282" w:author="VP03" w:date="2017-09-10T23:06:00Z"/>
                <w:rFonts w:eastAsia="Times New Roman"/>
                <w:sz w:val="22"/>
                <w:lang w:eastAsia="ru-RU"/>
              </w:rPr>
            </w:pPr>
            <w:ins w:id="1283" w:author="VP03" w:date="2017-09-10T23:06:00Z">
              <w:r w:rsidRPr="00B95C69">
                <w:rPr>
                  <w:rFonts w:eastAsia="Times New Roman"/>
                  <w:sz w:val="22"/>
                  <w:lang w:eastAsia="ru-RU"/>
                </w:rPr>
                <w:t xml:space="preserve">(min); </w:t>
              </w:r>
            </w:ins>
          </w:p>
          <w:p w:rsidR="00B95C69" w:rsidRPr="00B95C69" w:rsidRDefault="00B95C69" w:rsidP="00B95C69">
            <w:pPr>
              <w:jc w:val="left"/>
              <w:rPr>
                <w:ins w:id="1284" w:author="VP03" w:date="2017-09-10T23:06:00Z"/>
                <w:rFonts w:eastAsia="Times New Roman"/>
                <w:sz w:val="22"/>
                <w:lang w:eastAsia="ru-RU"/>
              </w:rPr>
            </w:pPr>
            <w:ins w:id="1285" w:author="VP03" w:date="2017-09-10T23:06:00Z">
              <w:r w:rsidRPr="00B95C69">
                <w:rPr>
                  <w:rFonts w:eastAsia="Times New Roman"/>
                  <w:sz w:val="22"/>
                  <w:lang w:eastAsia="ru-RU"/>
                </w:rPr>
                <w:t>0,17 с -</w:t>
              </w:r>
            </w:ins>
          </w:p>
          <w:p w:rsidR="00B95C69" w:rsidRPr="00B95C69" w:rsidRDefault="00B95C69" w:rsidP="00B95C69">
            <w:pPr>
              <w:jc w:val="left"/>
              <w:rPr>
                <w:ins w:id="1286" w:author="VP03" w:date="2017-09-10T23:06:00Z"/>
                <w:rFonts w:eastAsia="Times New Roman"/>
                <w:sz w:val="22"/>
                <w:lang w:eastAsia="ru-RU"/>
              </w:rPr>
            </w:pPr>
            <w:ins w:id="1287" w:author="VP03" w:date="2017-09-10T23:06:00Z">
              <w:r w:rsidRPr="00B95C69">
                <w:rPr>
                  <w:rFonts w:eastAsia="Times New Roman"/>
                  <w:sz w:val="22"/>
                  <w:lang w:eastAsia="ru-RU"/>
                </w:rPr>
                <w:t>при групповом</w:t>
              </w:r>
            </w:ins>
          </w:p>
          <w:p w:rsidR="003370A6" w:rsidRPr="00BC10A7" w:rsidRDefault="00B95C69" w:rsidP="00B95C69">
            <w:pPr>
              <w:jc w:val="left"/>
              <w:rPr>
                <w:ins w:id="1288" w:author="VP03" w:date="2017-09-10T23:01:00Z"/>
                <w:rFonts w:eastAsia="Times New Roman"/>
                <w:lang w:eastAsia="ru-RU"/>
              </w:rPr>
              <w:pPrChange w:id="1289" w:author="VP03" w:date="2017-09-10T23:06:00Z">
                <w:pPr>
                  <w:jc w:val="left"/>
                </w:pPr>
              </w:pPrChange>
            </w:pPr>
            <w:ins w:id="1290" w:author="VP03" w:date="2017-09-10T23:06:00Z">
              <w:r w:rsidRPr="00B95C69">
                <w:rPr>
                  <w:rFonts w:eastAsia="Times New Roman"/>
                  <w:sz w:val="22"/>
                  <w:lang w:eastAsia="ru-RU"/>
                </w:rPr>
                <w:t>вызове (min)</w:t>
              </w:r>
            </w:ins>
          </w:p>
        </w:tc>
      </w:tr>
      <w:tr w:rsidR="003370A6" w:rsidRPr="00BC10A7" w:rsidTr="003370A6">
        <w:trPr>
          <w:trHeight w:val="20"/>
          <w:ins w:id="1291" w:author="VP03" w:date="2017-09-10T23:01:00Z"/>
          <w:trPrChange w:id="1292" w:author="VP03" w:date="2017-09-10T23:03:00Z">
            <w:trPr>
              <w:trHeight w:val="20"/>
            </w:trPr>
          </w:trPrChange>
        </w:trPr>
        <w:tc>
          <w:tcPr>
            <w:tcW w:w="2695" w:type="dxa"/>
            <w:vAlign w:val="center"/>
            <w:tcPrChange w:id="1293" w:author="VP03" w:date="2017-09-10T23:03:00Z">
              <w:tcPr>
                <w:tcW w:w="3857" w:type="dxa"/>
                <w:vAlign w:val="center"/>
              </w:tcPr>
            </w:tcPrChange>
          </w:tcPr>
          <w:p w:rsidR="003370A6" w:rsidRPr="00FA6738" w:rsidRDefault="003370A6" w:rsidP="003370A6">
            <w:pPr>
              <w:jc w:val="left"/>
              <w:rPr>
                <w:ins w:id="1294" w:author="VP03" w:date="2017-09-10T23:01:00Z"/>
                <w:rFonts w:eastAsia="Times New Roman"/>
                <w:lang w:eastAsia="ru-RU"/>
              </w:rPr>
            </w:pPr>
            <w:ins w:id="1295" w:author="VP03" w:date="2017-09-10T23:01:00Z">
              <w:r w:rsidRPr="00FA6738">
                <w:rPr>
                  <w:rFonts w:eastAsia="Times New Roman"/>
                  <w:sz w:val="22"/>
                  <w:lang w:eastAsia="ru-RU"/>
                </w:rPr>
                <w:t>Метод</w:t>
              </w:r>
              <w:r w:rsidRPr="00FA6738">
                <w:rPr>
                  <w:rFonts w:eastAsia="Times New Roman"/>
                  <w:sz w:val="22"/>
                  <w:lang w:val="en-US" w:eastAsia="ru-RU"/>
                </w:rPr>
                <w:t xml:space="preserve"> </w:t>
              </w:r>
              <w:r w:rsidRPr="00FA6738">
                <w:rPr>
                  <w:rFonts w:eastAsia="Times New Roman"/>
                  <w:sz w:val="22"/>
                  <w:lang w:eastAsia="ru-RU"/>
                </w:rPr>
                <w:t>разделения</w:t>
              </w:r>
              <w:r w:rsidRPr="00FA6738">
                <w:rPr>
                  <w:rFonts w:eastAsia="Times New Roman"/>
                  <w:sz w:val="22"/>
                  <w:lang w:val="en-US" w:eastAsia="ru-RU"/>
                </w:rPr>
                <w:t xml:space="preserve"> </w:t>
              </w:r>
              <w:r w:rsidRPr="00FA6738">
                <w:rPr>
                  <w:rFonts w:eastAsia="Times New Roman"/>
                  <w:sz w:val="22"/>
                  <w:lang w:eastAsia="ru-RU"/>
                </w:rPr>
                <w:t>каналов связи</w:t>
              </w:r>
            </w:ins>
          </w:p>
        </w:tc>
        <w:tc>
          <w:tcPr>
            <w:tcW w:w="1800" w:type="dxa"/>
            <w:vAlign w:val="center"/>
            <w:tcPrChange w:id="1296" w:author="VP03" w:date="2017-09-10T23:03:00Z">
              <w:tcPr>
                <w:tcW w:w="2410" w:type="dxa"/>
                <w:vAlign w:val="center"/>
              </w:tcPr>
            </w:tcPrChange>
          </w:tcPr>
          <w:p w:rsidR="003370A6" w:rsidRPr="00FA6738" w:rsidRDefault="003370A6" w:rsidP="003370A6">
            <w:pPr>
              <w:jc w:val="left"/>
              <w:rPr>
                <w:ins w:id="1297" w:author="VP03" w:date="2017-09-10T23:01:00Z"/>
                <w:rFonts w:eastAsia="Times New Roman"/>
                <w:lang w:eastAsia="ru-RU"/>
              </w:rPr>
            </w:pPr>
            <w:ins w:id="1298" w:author="VP03" w:date="2017-09-10T23:01:00Z">
              <w:r w:rsidRPr="00FA6738">
                <w:rPr>
                  <w:rFonts w:eastAsia="Times New Roman"/>
                  <w:sz w:val="22"/>
                  <w:lang w:eastAsia="ru-RU"/>
                </w:rPr>
                <w:t>МДЧР</w:t>
              </w:r>
            </w:ins>
          </w:p>
        </w:tc>
        <w:tc>
          <w:tcPr>
            <w:tcW w:w="1710" w:type="dxa"/>
            <w:vAlign w:val="center"/>
            <w:tcPrChange w:id="1299" w:author="VP03" w:date="2017-09-10T23:03:00Z">
              <w:tcPr>
                <w:tcW w:w="2268" w:type="dxa"/>
                <w:vAlign w:val="center"/>
              </w:tcPr>
            </w:tcPrChange>
          </w:tcPr>
          <w:p w:rsidR="003370A6" w:rsidRPr="00FA6738" w:rsidRDefault="003370A6" w:rsidP="003370A6">
            <w:pPr>
              <w:jc w:val="left"/>
              <w:rPr>
                <w:ins w:id="1300" w:author="VP03" w:date="2017-09-10T23:01:00Z"/>
                <w:rFonts w:eastAsia="Times New Roman"/>
                <w:lang w:eastAsia="ru-RU"/>
              </w:rPr>
            </w:pPr>
            <w:ins w:id="1301" w:author="VP03" w:date="2017-09-10T23:01:00Z">
              <w:r w:rsidRPr="00FA6738">
                <w:rPr>
                  <w:rFonts w:eastAsia="Times New Roman"/>
                  <w:sz w:val="22"/>
                  <w:lang w:eastAsia="ru-RU"/>
                </w:rPr>
                <w:t>МДЧР,</w:t>
              </w:r>
            </w:ins>
          </w:p>
          <w:p w:rsidR="003370A6" w:rsidRPr="00FA6738" w:rsidRDefault="003370A6" w:rsidP="003370A6">
            <w:pPr>
              <w:jc w:val="left"/>
              <w:rPr>
                <w:ins w:id="1302" w:author="VP03" w:date="2017-09-10T23:01:00Z"/>
                <w:rFonts w:eastAsia="Times New Roman"/>
                <w:lang w:eastAsia="ru-RU"/>
              </w:rPr>
            </w:pPr>
            <w:ins w:id="1303" w:author="VP03" w:date="2017-09-10T23:01:00Z">
              <w:r w:rsidRPr="00FA6738">
                <w:rPr>
                  <w:rFonts w:eastAsia="Times New Roman"/>
                  <w:sz w:val="22"/>
                  <w:lang w:eastAsia="ru-RU"/>
                </w:rPr>
                <w:t>МДВР</w:t>
              </w:r>
            </w:ins>
          </w:p>
        </w:tc>
        <w:tc>
          <w:tcPr>
            <w:tcW w:w="1620" w:type="dxa"/>
            <w:vAlign w:val="center"/>
            <w:tcPrChange w:id="1304" w:author="VP03" w:date="2017-09-10T23:03:00Z">
              <w:tcPr>
                <w:tcW w:w="2409" w:type="dxa"/>
                <w:vAlign w:val="center"/>
              </w:tcPr>
            </w:tcPrChange>
          </w:tcPr>
          <w:p w:rsidR="003370A6" w:rsidRPr="00FA6738" w:rsidRDefault="003370A6" w:rsidP="003370A6">
            <w:pPr>
              <w:jc w:val="left"/>
              <w:rPr>
                <w:ins w:id="1305" w:author="VP03" w:date="2017-09-10T23:01:00Z"/>
                <w:rFonts w:eastAsia="Times New Roman"/>
                <w:lang w:eastAsia="ru-RU"/>
              </w:rPr>
            </w:pPr>
            <w:ins w:id="1306" w:author="VP03" w:date="2017-09-10T23:01:00Z">
              <w:r w:rsidRPr="00FA6738">
                <w:rPr>
                  <w:rFonts w:eastAsia="Times New Roman"/>
                  <w:sz w:val="22"/>
                  <w:lang w:eastAsia="ru-RU"/>
                </w:rPr>
                <w:t>МДВР</w:t>
              </w:r>
            </w:ins>
          </w:p>
        </w:tc>
        <w:tc>
          <w:tcPr>
            <w:tcW w:w="1710" w:type="dxa"/>
            <w:vAlign w:val="center"/>
            <w:tcPrChange w:id="1307" w:author="VP03" w:date="2017-09-10T23:03:00Z">
              <w:tcPr>
                <w:tcW w:w="2693" w:type="dxa"/>
                <w:vAlign w:val="center"/>
              </w:tcPr>
            </w:tcPrChange>
          </w:tcPr>
          <w:p w:rsidR="003370A6" w:rsidRPr="00BC10A7" w:rsidRDefault="003370A6" w:rsidP="003370A6">
            <w:pPr>
              <w:jc w:val="left"/>
              <w:rPr>
                <w:ins w:id="1308" w:author="VP03" w:date="2017-09-10T23:01:00Z"/>
                <w:rFonts w:eastAsia="Times New Roman"/>
                <w:lang w:eastAsia="ru-RU"/>
              </w:rPr>
            </w:pPr>
            <w:ins w:id="1309" w:author="VP03" w:date="2017-09-10T23:01:00Z">
              <w:r w:rsidRPr="00BC10A7">
                <w:rPr>
                  <w:rFonts w:eastAsia="Times New Roman"/>
                  <w:sz w:val="22"/>
                  <w:lang w:eastAsia="ru-RU"/>
                </w:rPr>
                <w:t>МДВР</w:t>
              </w:r>
            </w:ins>
          </w:p>
        </w:tc>
      </w:tr>
    </w:tbl>
    <w:p w:rsidR="00164986" w:rsidRDefault="00164986">
      <w:pPr>
        <w:ind w:firstLine="540"/>
        <w:rPr>
          <w:ins w:id="1310" w:author="VP03" w:date="2017-09-10T23:07:00Z"/>
          <w:rStyle w:val="Hyperlink"/>
          <w:color w:val="000000" w:themeColor="text1"/>
          <w:u w:val="none"/>
        </w:rPr>
        <w:pPrChange w:id="1311" w:author="VP03" w:date="2017-09-10T20:59:00Z">
          <w:pPr>
            <w:ind w:firstLine="567"/>
          </w:pPr>
        </w:pPrChange>
      </w:pPr>
    </w:p>
    <w:p w:rsidR="00B95C69" w:rsidRDefault="00B95C69">
      <w:pPr>
        <w:ind w:firstLine="540"/>
        <w:rPr>
          <w:ins w:id="1312" w:author="VP03" w:date="2017-09-10T23:10:00Z"/>
          <w:rStyle w:val="Hyperlink"/>
          <w:color w:val="000000" w:themeColor="text1"/>
          <w:u w:val="none"/>
        </w:rPr>
        <w:pPrChange w:id="1313" w:author="VP03" w:date="2017-09-10T20:59:00Z">
          <w:pPr>
            <w:ind w:firstLine="567"/>
          </w:pPr>
        </w:pPrChange>
      </w:pPr>
      <w:ins w:id="1314" w:author="VP03" w:date="2017-09-10T23:07:00Z">
        <w:r>
          <w:rPr>
            <w:rStyle w:val="Hyperlink"/>
            <w:color w:val="000000" w:themeColor="text1"/>
            <w:u w:val="none"/>
          </w:rPr>
          <w:t>Высокая мощность терминалов, узкие низ</w:t>
        </w:r>
      </w:ins>
      <w:ins w:id="1315" w:author="VP03" w:date="2017-09-10T23:08:00Z">
        <w:r>
          <w:rPr>
            <w:rStyle w:val="Hyperlink"/>
            <w:color w:val="000000" w:themeColor="text1"/>
            <w:u w:val="none"/>
          </w:rPr>
          <w:t>коскоростные каналы</w:t>
        </w:r>
        <w:r w:rsidR="003A2C63">
          <w:rPr>
            <w:rStyle w:val="Hyperlink"/>
            <w:color w:val="000000" w:themeColor="text1"/>
            <w:u w:val="none"/>
          </w:rPr>
          <w:t xml:space="preserve"> и качественные антенны на абонентских устройствах в совокупности с частотами ниже 1 ГГц обеспечили </w:t>
        </w:r>
        <w:r>
          <w:rPr>
            <w:rStyle w:val="Hyperlink"/>
            <w:color w:val="000000" w:themeColor="text1"/>
            <w:u w:val="none"/>
          </w:rPr>
          <w:t xml:space="preserve"> </w:t>
        </w:r>
      </w:ins>
      <w:ins w:id="1316" w:author="VP03" w:date="2017-09-10T23:09:00Z">
        <w:r w:rsidR="003A2C63" w:rsidRPr="001C62B6">
          <w:rPr>
            <w:rStyle w:val="Hyperlink"/>
            <w:color w:val="000000" w:themeColor="text1"/>
            <w:u w:val="none"/>
          </w:rPr>
          <w:t>конвенциона</w:t>
        </w:r>
        <w:r w:rsidR="003A2C63">
          <w:rPr>
            <w:rStyle w:val="Hyperlink"/>
            <w:color w:val="000000" w:themeColor="text1"/>
            <w:u w:val="none"/>
          </w:rPr>
          <w:t xml:space="preserve">льной и транкинговой радиосвязи дальность действия, не уступающую современным сетям </w:t>
        </w:r>
        <w:r w:rsidR="003A2C63">
          <w:rPr>
            <w:rStyle w:val="Hyperlink"/>
            <w:color w:val="000000" w:themeColor="text1"/>
            <w:u w:val="none"/>
            <w:lang w:val="en-US"/>
          </w:rPr>
          <w:t>LPWAN</w:t>
        </w:r>
        <w:r w:rsidR="003A2C63" w:rsidRPr="003A2C63">
          <w:rPr>
            <w:rStyle w:val="Hyperlink"/>
            <w:color w:val="000000" w:themeColor="text1"/>
            <w:u w:val="none"/>
            <w:rPrChange w:id="1317" w:author="VP03" w:date="2017-09-10T23:09:00Z">
              <w:rPr>
                <w:rStyle w:val="Hyperlink"/>
                <w:color w:val="000000" w:themeColor="text1"/>
                <w:u w:val="none"/>
                <w:lang w:val="en-US"/>
              </w:rPr>
            </w:rPrChange>
          </w:rPr>
          <w:t xml:space="preserve">. </w:t>
        </w:r>
        <w:r w:rsidR="003A2C63">
          <w:rPr>
            <w:rStyle w:val="Hyperlink"/>
            <w:color w:val="000000" w:themeColor="text1"/>
            <w:u w:val="none"/>
          </w:rPr>
          <w:t>Однако достигалось это за счет большой потребляемой мощности и вы</w:t>
        </w:r>
      </w:ins>
      <w:ins w:id="1318" w:author="VP03" w:date="2017-09-10T23:10:00Z">
        <w:r w:rsidR="003A2C63">
          <w:rPr>
            <w:rStyle w:val="Hyperlink"/>
            <w:color w:val="000000" w:themeColor="text1"/>
            <w:u w:val="none"/>
          </w:rPr>
          <w:t>сокой стоимости оборудования.</w:t>
        </w:r>
      </w:ins>
    </w:p>
    <w:p w:rsidR="003A2C63" w:rsidRDefault="003A2C63">
      <w:pPr>
        <w:ind w:firstLine="540"/>
        <w:rPr>
          <w:ins w:id="1319" w:author="VP03" w:date="2017-09-10T23:13:00Z"/>
          <w:rStyle w:val="Hyperlink"/>
          <w:color w:val="000000" w:themeColor="text1"/>
          <w:u w:val="none"/>
        </w:rPr>
        <w:pPrChange w:id="1320" w:author="VP03" w:date="2017-09-10T20:59:00Z">
          <w:pPr>
            <w:ind w:firstLine="567"/>
          </w:pPr>
        </w:pPrChange>
      </w:pPr>
      <w:ins w:id="1321" w:author="VP03" w:date="2017-09-10T23:10:00Z">
        <w:r>
          <w:rPr>
            <w:rStyle w:val="Hyperlink"/>
            <w:color w:val="000000" w:themeColor="text1"/>
            <w:u w:val="none"/>
          </w:rPr>
          <w:t xml:space="preserve">Тем не менее, малые задержки и высочайшая надежность обеспечили востребованность цифровой профессиональной радиосвязи в применениях </w:t>
        </w:r>
        <w:r>
          <w:rPr>
            <w:rStyle w:val="Hyperlink"/>
            <w:color w:val="000000" w:themeColor="text1"/>
            <w:u w:val="none"/>
            <w:lang w:val="en-US"/>
          </w:rPr>
          <w:t>M</w:t>
        </w:r>
        <w:r w:rsidRPr="003A2C63">
          <w:rPr>
            <w:rStyle w:val="Hyperlink"/>
            <w:color w:val="000000" w:themeColor="text1"/>
            <w:u w:val="none"/>
            <w:rPrChange w:id="1322" w:author="VP03" w:date="2017-09-10T23:10:00Z">
              <w:rPr>
                <w:rStyle w:val="Hyperlink"/>
                <w:color w:val="000000" w:themeColor="text1"/>
                <w:u w:val="none"/>
                <w:lang w:val="en-US"/>
              </w:rPr>
            </w:rPrChange>
          </w:rPr>
          <w:t>2</w:t>
        </w:r>
        <w:r>
          <w:rPr>
            <w:rStyle w:val="Hyperlink"/>
            <w:color w:val="000000" w:themeColor="text1"/>
            <w:u w:val="none"/>
            <w:lang w:val="en-US"/>
          </w:rPr>
          <w:t>M</w:t>
        </w:r>
        <w:r w:rsidRPr="003A2C63">
          <w:rPr>
            <w:rStyle w:val="Hyperlink"/>
            <w:color w:val="000000" w:themeColor="text1"/>
            <w:u w:val="none"/>
            <w:rPrChange w:id="1323" w:author="VP03" w:date="2017-09-10T23:10:00Z">
              <w:rPr>
                <w:rStyle w:val="Hyperlink"/>
                <w:color w:val="000000" w:themeColor="text1"/>
                <w:u w:val="none"/>
                <w:lang w:val="en-US"/>
              </w:rPr>
            </w:rPrChange>
          </w:rPr>
          <w:t xml:space="preserve"> </w:t>
        </w:r>
        <w:r>
          <w:rPr>
            <w:rStyle w:val="Hyperlink"/>
            <w:color w:val="000000" w:themeColor="text1"/>
            <w:u w:val="none"/>
          </w:rPr>
          <w:t>в нефте-газовой, химической отраслях</w:t>
        </w:r>
      </w:ins>
      <w:ins w:id="1324" w:author="VP03" w:date="2017-09-10T23:11:00Z">
        <w:r>
          <w:rPr>
            <w:rStyle w:val="Hyperlink"/>
            <w:color w:val="000000" w:themeColor="text1"/>
            <w:u w:val="none"/>
          </w:rPr>
          <w:t>, в телеметрии и т.д. Более того, данные свойства делают использование профессиональной радиосвязи все еще востреб</w:t>
        </w:r>
      </w:ins>
      <w:ins w:id="1325" w:author="VP03" w:date="2017-09-10T23:12:00Z">
        <w:r>
          <w:rPr>
            <w:rStyle w:val="Hyperlink"/>
            <w:color w:val="000000" w:themeColor="text1"/>
            <w:u w:val="none"/>
          </w:rPr>
          <w:t xml:space="preserve">ованным в этих отраслях для критически важных областях. Например, датчики опасности взрыва на нефтеперерабатывающих и химических заводах </w:t>
        </w:r>
      </w:ins>
      <w:ins w:id="1326" w:author="VP03" w:date="2017-09-10T23:13:00Z">
        <w:r>
          <w:rPr>
            <w:rStyle w:val="Hyperlink"/>
            <w:color w:val="000000" w:themeColor="text1"/>
            <w:u w:val="none"/>
          </w:rPr>
          <w:t xml:space="preserve">очень частот используют профессиональную радиосвязь из-за сложных условий распространения, высоких требований по задержке и по готовности радиолинии. </w:t>
        </w:r>
      </w:ins>
    </w:p>
    <w:p w:rsidR="003A2C63" w:rsidRPr="003A2C63" w:rsidRDefault="003A2C63">
      <w:pPr>
        <w:ind w:firstLine="540"/>
        <w:rPr>
          <w:ins w:id="1327" w:author="VP03" w:date="2017-09-10T20:59:00Z"/>
          <w:rStyle w:val="Hyperlink"/>
          <w:color w:val="000000" w:themeColor="text1"/>
          <w:u w:val="none"/>
          <w:rPrChange w:id="1328" w:author="VP03" w:date="2017-09-10T23:10:00Z">
            <w:rPr>
              <w:ins w:id="1329" w:author="VP03" w:date="2017-09-10T20:59:00Z"/>
              <w:rStyle w:val="Hyperlink"/>
              <w:color w:val="000000" w:themeColor="text1"/>
              <w:u w:val="none"/>
            </w:rPr>
          </w:rPrChange>
        </w:rPr>
        <w:pPrChange w:id="1330" w:author="VP03" w:date="2017-09-10T20:59:00Z">
          <w:pPr>
            <w:ind w:firstLine="567"/>
          </w:pPr>
        </w:pPrChange>
      </w:pPr>
    </w:p>
    <w:p w:rsidR="00164986" w:rsidRDefault="003A2C63">
      <w:pPr>
        <w:ind w:firstLine="540"/>
        <w:rPr>
          <w:ins w:id="1331" w:author="VP03" w:date="2017-09-10T20:59:00Z"/>
          <w:rStyle w:val="Hyperlink"/>
          <w:color w:val="000000" w:themeColor="text1"/>
          <w:u w:val="none"/>
        </w:rPr>
        <w:pPrChange w:id="1332" w:author="VP03" w:date="2017-09-10T20:59:00Z">
          <w:pPr>
            <w:ind w:firstLine="567"/>
          </w:pPr>
        </w:pPrChange>
      </w:pPr>
      <w:ins w:id="1333" w:author="VP03" w:date="2017-09-10T23:12:00Z">
        <w:r>
          <w:rPr>
            <w:rStyle w:val="Hyperlink"/>
            <w:color w:val="000000" w:themeColor="text1"/>
            <w:u w:val="none"/>
          </w:rPr>
          <w:t xml:space="preserve"> </w:t>
        </w:r>
      </w:ins>
    </w:p>
    <w:p w:rsidR="00C6152E" w:rsidRDefault="00C6152E" w:rsidP="00C6152E">
      <w:pPr>
        <w:pStyle w:val="Heading2"/>
        <w:rPr>
          <w:ins w:id="1334" w:author="VP03" w:date="2017-09-10T21:44:00Z"/>
          <w:rStyle w:val="Hyperlink"/>
          <w:color w:val="000000" w:themeColor="text1"/>
          <w:u w:val="none"/>
        </w:rPr>
      </w:pPr>
      <w:bookmarkStart w:id="1335" w:name="_Toc492882498"/>
      <w:ins w:id="1336" w:author="VP03" w:date="2017-09-10T21:44:00Z">
        <w:r w:rsidRPr="000B3DC6">
          <w:rPr>
            <w:rStyle w:val="Hyperlink"/>
            <w:color w:val="000000" w:themeColor="text1"/>
            <w:u w:val="none"/>
            <w:rPrChange w:id="1337" w:author="VP03" w:date="2017-09-10T21:47:00Z">
              <w:rPr>
                <w:rStyle w:val="Hyperlink"/>
                <w:color w:val="000000" w:themeColor="text1"/>
                <w:highlight w:val="yellow"/>
                <w:u w:val="none"/>
              </w:rPr>
            </w:rPrChange>
          </w:rPr>
          <w:lastRenderedPageBreak/>
          <w:t>3.4.2 Использование спутниковой связи</w:t>
        </w:r>
        <w:bookmarkEnd w:id="1335"/>
      </w:ins>
    </w:p>
    <w:p w:rsidR="00BF1BAC" w:rsidRPr="00164986" w:rsidDel="00164986" w:rsidRDefault="00C6152E">
      <w:pPr>
        <w:pStyle w:val="Heading2"/>
        <w:rPr>
          <w:del w:id="1338" w:author="VP03" w:date="2017-09-10T20:53:00Z"/>
          <w:rStyle w:val="Hyperlink"/>
          <w:b w:val="0"/>
          <w:color w:val="000000" w:themeColor="text1"/>
          <w:u w:val="none"/>
        </w:rPr>
        <w:pPrChange w:id="1339" w:author="VP03" w:date="2017-09-10T20:55:00Z">
          <w:pPr>
            <w:ind w:firstLine="567"/>
          </w:pPr>
        </w:pPrChange>
      </w:pPr>
      <w:ins w:id="1340" w:author="VP03" w:date="2017-09-10T21:44:00Z">
        <w:r w:rsidRPr="00164986" w:rsidDel="00164986">
          <w:rPr>
            <w:rStyle w:val="Hyperlink"/>
            <w:color w:val="000000" w:themeColor="text1"/>
            <w:u w:val="none"/>
            <w:rPrChange w:id="1341" w:author="VP03" w:date="2017-09-10T20:55:00Z">
              <w:rPr>
                <w:rStyle w:val="Hyperlink"/>
                <w:color w:val="000000" w:themeColor="text1"/>
                <w:u w:val="none"/>
              </w:rPr>
            </w:rPrChange>
          </w:rPr>
          <w:t xml:space="preserve"> </w:t>
        </w:r>
      </w:ins>
      <w:del w:id="1342" w:author="VP03" w:date="2017-09-10T20:53:00Z">
        <w:r w:rsidR="00BF1BAC" w:rsidRPr="00164986" w:rsidDel="00164986">
          <w:rPr>
            <w:rStyle w:val="Hyperlink"/>
            <w:color w:val="000000" w:themeColor="text1"/>
            <w:u w:val="none"/>
            <w:rPrChange w:id="1343" w:author="VP03" w:date="2017-09-10T20:55:00Z">
              <w:rPr>
                <w:rStyle w:val="Hyperlink"/>
                <w:rFonts w:cs="Arial"/>
                <w:color w:val="000000" w:themeColor="text1"/>
                <w:highlight w:val="yellow"/>
                <w:u w:val="none"/>
              </w:rPr>
            </w:rPrChange>
          </w:rPr>
          <w:delText xml:space="preserve">[Примеры использования традиционных сетей для </w:delText>
        </w:r>
        <w:r w:rsidR="00BF1BAC" w:rsidRPr="00164986" w:rsidDel="00164986">
          <w:rPr>
            <w:rStyle w:val="Hyperlink"/>
            <w:color w:val="000000" w:themeColor="text1"/>
            <w:u w:val="none"/>
            <w:rPrChange w:id="1344" w:author="VP03" w:date="2017-09-10T20:55:00Z">
              <w:rPr>
                <w:rStyle w:val="Hyperlink"/>
                <w:rFonts w:cs="Arial"/>
                <w:color w:val="000000" w:themeColor="text1"/>
                <w:highlight w:val="yellow"/>
                <w:u w:val="none"/>
                <w:lang w:val="en-US"/>
              </w:rPr>
            </w:rPrChange>
          </w:rPr>
          <w:delText>IoT</w:delText>
        </w:r>
        <w:r w:rsidR="00BF1BAC" w:rsidRPr="00164986" w:rsidDel="00164986">
          <w:rPr>
            <w:rStyle w:val="Hyperlink"/>
            <w:color w:val="000000" w:themeColor="text1"/>
            <w:u w:val="none"/>
            <w:rPrChange w:id="1345" w:author="VP03" w:date="2017-09-10T20:55:00Z">
              <w:rPr>
                <w:rStyle w:val="Hyperlink"/>
                <w:rFonts w:cs="Arial"/>
                <w:color w:val="000000" w:themeColor="text1"/>
                <w:highlight w:val="yellow"/>
                <w:u w:val="none"/>
              </w:rPr>
            </w:rPrChange>
          </w:rPr>
          <w:delText>: конвенциональная связь, спутниковая связь и др.].</w:delText>
        </w:r>
        <w:r w:rsidR="00BF1BAC" w:rsidRPr="00164986" w:rsidDel="00164986">
          <w:rPr>
            <w:rStyle w:val="Hyperlink"/>
            <w:color w:val="000000" w:themeColor="text1"/>
            <w:u w:val="none"/>
            <w:rPrChange w:id="1346" w:author="VP03" w:date="2017-09-10T20:55:00Z">
              <w:rPr>
                <w:rStyle w:val="Hyperlink"/>
                <w:rFonts w:cs="Arial"/>
                <w:color w:val="000000" w:themeColor="text1"/>
                <w:u w:val="none"/>
              </w:rPr>
            </w:rPrChange>
          </w:rPr>
          <w:delText xml:space="preserve"> </w:delText>
        </w:r>
      </w:del>
    </w:p>
    <w:p w:rsidR="00361407" w:rsidRDefault="00164986">
      <w:pPr>
        <w:ind w:firstLine="540"/>
        <w:rPr>
          <w:ins w:id="1347" w:author="VP03" w:date="2017-09-10T21:15:00Z"/>
        </w:rPr>
        <w:pPrChange w:id="1348" w:author="VP03" w:date="2017-09-10T20:56:00Z">
          <w:pPr>
            <w:ind w:firstLine="567"/>
          </w:pPr>
        </w:pPrChange>
      </w:pPr>
      <w:ins w:id="1349" w:author="VP03" w:date="2017-09-10T20:56:00Z">
        <w:r>
          <w:t xml:space="preserve">Несмотря на прогресс в области создания технологий </w:t>
        </w:r>
        <w:r>
          <w:rPr>
            <w:lang w:val="en-US"/>
          </w:rPr>
          <w:t>LPWAN</w:t>
        </w:r>
        <w:r w:rsidRPr="00164986">
          <w:rPr>
            <w:rPrChange w:id="1350" w:author="VP03" w:date="2017-09-10T20:56:00Z">
              <w:rPr>
                <w:lang w:val="en-US"/>
              </w:rPr>
            </w:rPrChange>
          </w:rPr>
          <w:t xml:space="preserve"> </w:t>
        </w:r>
        <w:r>
          <w:t xml:space="preserve">в части увеличения дальности связи, существуют обширные территории, где наземная связь </w:t>
        </w:r>
      </w:ins>
      <w:ins w:id="1351" w:author="VP03" w:date="2017-09-10T20:57:00Z">
        <w:r>
          <w:t>отсутствует</w:t>
        </w:r>
      </w:ins>
      <w:ins w:id="1352" w:author="VP03" w:date="2017-09-10T20:56:00Z">
        <w:r>
          <w:t>, например</w:t>
        </w:r>
      </w:ins>
      <w:ins w:id="1353" w:author="VP03" w:date="2017-09-10T20:57:00Z">
        <w:r>
          <w:t xml:space="preserve"> вдоль железных дорог в удаленных районах или в открытом море. При </w:t>
        </w:r>
      </w:ins>
      <w:ins w:id="1354" w:author="VP03" w:date="2017-09-10T20:58:00Z">
        <w:r>
          <w:t>этом даже в этих районах осуществляется перевозка грузов или добыча природных ресурсов. По этой причине для применен</w:t>
        </w:r>
      </w:ins>
      <w:ins w:id="1355" w:author="VP03" w:date="2017-09-10T20:59:00Z">
        <w:r>
          <w:t xml:space="preserve">ий </w:t>
        </w:r>
        <w:r>
          <w:rPr>
            <w:lang w:val="en-US"/>
          </w:rPr>
          <w:t>M</w:t>
        </w:r>
        <w:r w:rsidRPr="00164986">
          <w:rPr>
            <w:rPrChange w:id="1356" w:author="VP03" w:date="2017-09-10T20:59:00Z">
              <w:rPr>
                <w:lang w:val="en-US"/>
              </w:rPr>
            </w:rPrChange>
          </w:rPr>
          <w:t>2</w:t>
        </w:r>
        <w:r>
          <w:rPr>
            <w:lang w:val="en-US"/>
          </w:rPr>
          <w:t>M</w:t>
        </w:r>
        <w:r w:rsidRPr="00164986">
          <w:rPr>
            <w:rPrChange w:id="1357" w:author="VP03" w:date="2017-09-10T20:59:00Z">
              <w:rPr>
                <w:lang w:val="en-US"/>
              </w:rPr>
            </w:rPrChange>
          </w:rPr>
          <w:t>/</w:t>
        </w:r>
        <w:r>
          <w:rPr>
            <w:lang w:val="en-US"/>
          </w:rPr>
          <w:t>IoT</w:t>
        </w:r>
        <w:r w:rsidRPr="00164986">
          <w:rPr>
            <w:rPrChange w:id="1358" w:author="VP03" w:date="2017-09-10T20:59:00Z">
              <w:rPr>
                <w:lang w:val="en-US"/>
              </w:rPr>
            </w:rPrChange>
          </w:rPr>
          <w:t xml:space="preserve"> </w:t>
        </w:r>
      </w:ins>
      <w:ins w:id="1359" w:author="VP03" w:date="2017-09-10T21:00:00Z">
        <w:r>
          <w:t xml:space="preserve">активно используется и спутниковая связь. </w:t>
        </w:r>
      </w:ins>
      <w:ins w:id="1360" w:author="VP03" w:date="2017-09-10T21:03:00Z">
        <w:r w:rsidR="00361407">
          <w:t>С</w:t>
        </w:r>
      </w:ins>
      <w:ins w:id="1361" w:author="VP03" w:date="2017-09-10T21:02:00Z">
        <w:r w:rsidRPr="00164986">
          <w:t>егмент M2M не является новым для применения спутниковых технологий. В табл</w:t>
        </w:r>
      </w:ins>
      <w:ins w:id="1362" w:author="VP03" w:date="2017-09-10T21:03:00Z">
        <w:r w:rsidR="00361407">
          <w:t>ице</w:t>
        </w:r>
      </w:ins>
      <w:ins w:id="1363" w:author="VP03" w:date="2017-09-10T21:02:00Z">
        <w:r w:rsidRPr="00164986">
          <w:t xml:space="preserve"> </w:t>
        </w:r>
      </w:ins>
      <w:ins w:id="1364" w:author="VP03" w:date="2017-09-10T21:03:00Z">
        <w:r w:rsidR="00361407">
          <w:t>3.2</w:t>
        </w:r>
      </w:ins>
      <w:ins w:id="1365" w:author="VP03" w:date="2017-09-10T21:02:00Z">
        <w:r w:rsidRPr="00164986">
          <w:t xml:space="preserve"> представлены краткие </w:t>
        </w:r>
      </w:ins>
      <w:ins w:id="1366" w:author="VP03" w:date="2017-09-10T21:04:00Z">
        <w:r w:rsidR="00361407">
          <w:t>данные</w:t>
        </w:r>
      </w:ins>
      <w:ins w:id="1367" w:author="VP03" w:date="2017-09-10T21:02:00Z">
        <w:r w:rsidRPr="00164986">
          <w:t xml:space="preserve"> по основным действующим сегодня спутниковым системам, в которых предусмотрены сервисы M2M. Характерной особенностью является то, что все отмеченные системы относятся к ПСС. </w:t>
        </w:r>
      </w:ins>
    </w:p>
    <w:p w:rsidR="00164986" w:rsidRDefault="00164986">
      <w:pPr>
        <w:ind w:firstLine="540"/>
        <w:rPr>
          <w:ins w:id="1368" w:author="VP03" w:date="2017-09-10T21:14:00Z"/>
        </w:rPr>
        <w:pPrChange w:id="1369" w:author="VP03" w:date="2017-09-10T20:56:00Z">
          <w:pPr>
            <w:ind w:firstLine="567"/>
          </w:pPr>
        </w:pPrChange>
      </w:pPr>
      <w:ins w:id="1370" w:author="VP03" w:date="2017-09-10T20:56:00Z">
        <w:r>
          <w:t xml:space="preserve"> </w:t>
        </w:r>
      </w:ins>
    </w:p>
    <w:p w:rsidR="00361407" w:rsidRPr="00361407" w:rsidRDefault="00361407">
      <w:pPr>
        <w:ind w:firstLine="540"/>
        <w:rPr>
          <w:ins w:id="1371" w:author="VP03" w:date="2017-09-10T20:53:00Z"/>
          <w:rPrChange w:id="1372" w:author="VP03" w:date="2017-09-10T21:15:00Z">
            <w:rPr>
              <w:ins w:id="1373" w:author="VP03" w:date="2017-09-10T20:53:00Z"/>
              <w:rStyle w:val="Hyperlink"/>
              <w:rFonts w:cs="Arial"/>
              <w:color w:val="000000" w:themeColor="text1"/>
              <w:u w:val="none"/>
            </w:rPr>
          </w:rPrChange>
        </w:rPr>
        <w:pPrChange w:id="1374" w:author="VP03" w:date="2017-09-10T20:56:00Z">
          <w:pPr>
            <w:ind w:firstLine="567"/>
          </w:pPr>
        </w:pPrChange>
      </w:pPr>
      <w:ins w:id="1375" w:author="VP03" w:date="2017-09-10T21:14:00Z">
        <w:r>
          <w:t xml:space="preserve">Таблица 3.2 – Примеры существующих спутниковых сетей </w:t>
        </w:r>
      </w:ins>
      <w:ins w:id="1376" w:author="VP03" w:date="2017-09-10T21:15:00Z">
        <w:r>
          <w:t xml:space="preserve">с услугами для </w:t>
        </w:r>
        <w:r>
          <w:rPr>
            <w:lang w:val="en-US"/>
          </w:rPr>
          <w:t>M</w:t>
        </w:r>
        <w:r w:rsidRPr="00361407">
          <w:rPr>
            <w:rPrChange w:id="1377" w:author="VP03" w:date="2017-09-10T21:15:00Z">
              <w:rPr>
                <w:lang w:val="en-US"/>
              </w:rPr>
            </w:rPrChange>
          </w:rPr>
          <w:t>2</w:t>
        </w:r>
        <w:r>
          <w:rPr>
            <w:lang w:val="en-US"/>
          </w:rPr>
          <w:t>M</w:t>
        </w:r>
        <w:r w:rsidRPr="00361407">
          <w:rPr>
            <w:rPrChange w:id="1378" w:author="VP03" w:date="2017-09-10T21:15:00Z">
              <w:rPr>
                <w:lang w:val="en-US"/>
              </w:rPr>
            </w:rPrChange>
          </w:rPr>
          <w:t>/</w:t>
        </w:r>
        <w:r>
          <w:rPr>
            <w:lang w:val="en-US"/>
          </w:rPr>
          <w:t>IoT</w:t>
        </w:r>
      </w:ins>
    </w:p>
    <w:tbl>
      <w:tblPr>
        <w:tblW w:w="96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Change w:id="1379" w:author="VP03" w:date="2017-09-10T21:13:00Z">
          <w:tblPr>
            <w:tblW w:w="99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PrChange>
      </w:tblPr>
      <w:tblGrid>
        <w:gridCol w:w="1350"/>
        <w:gridCol w:w="1165"/>
        <w:gridCol w:w="1440"/>
        <w:gridCol w:w="1170"/>
        <w:gridCol w:w="2160"/>
        <w:gridCol w:w="2379"/>
        <w:tblGridChange w:id="1380">
          <w:tblGrid>
            <w:gridCol w:w="5"/>
            <w:gridCol w:w="1066"/>
            <w:gridCol w:w="279"/>
            <w:gridCol w:w="5"/>
            <w:gridCol w:w="292"/>
            <w:gridCol w:w="603"/>
            <w:gridCol w:w="265"/>
            <w:gridCol w:w="5"/>
            <w:gridCol w:w="803"/>
            <w:gridCol w:w="632"/>
            <w:gridCol w:w="5"/>
            <w:gridCol w:w="734"/>
            <w:gridCol w:w="431"/>
            <w:gridCol w:w="5"/>
            <w:gridCol w:w="1943"/>
            <w:gridCol w:w="212"/>
            <w:gridCol w:w="270"/>
            <w:gridCol w:w="2109"/>
            <w:gridCol w:w="270"/>
          </w:tblGrid>
        </w:tblGridChange>
      </w:tblGrid>
      <w:tr w:rsidR="00361407" w:rsidRPr="00361407" w:rsidTr="00361407">
        <w:trPr>
          <w:trHeight w:val="946"/>
          <w:ins w:id="1381" w:author="VP03" w:date="2017-09-10T21:06:00Z"/>
          <w:trPrChange w:id="1382" w:author="VP03" w:date="2017-09-10T21:13:00Z">
            <w:trPr>
              <w:gridBefore w:val="1"/>
              <w:trHeight w:val="946"/>
            </w:trPr>
          </w:trPrChange>
        </w:trPr>
        <w:tc>
          <w:tcPr>
            <w:tcW w:w="1350" w:type="dxa"/>
            <w:shd w:val="clear" w:color="auto" w:fill="auto"/>
            <w:tcPrChange w:id="1383" w:author="VP03" w:date="2017-09-10T21:13:00Z">
              <w:tcPr>
                <w:tcW w:w="1350" w:type="dxa"/>
                <w:gridSpan w:val="3"/>
                <w:shd w:val="clear" w:color="auto" w:fill="auto"/>
              </w:tcPr>
            </w:tcPrChange>
          </w:tcPr>
          <w:p w:rsidR="00361407" w:rsidRPr="00361407" w:rsidRDefault="00361407">
            <w:pPr>
              <w:jc w:val="left"/>
              <w:rPr>
                <w:ins w:id="1384" w:author="VP03" w:date="2017-09-10T21:06:00Z"/>
                <w:rFonts w:eastAsia="Times New Roman"/>
                <w:sz w:val="20"/>
                <w:szCs w:val="20"/>
                <w:rPrChange w:id="1385" w:author="VP03" w:date="2017-09-10T21:12:00Z">
                  <w:rPr>
                    <w:ins w:id="1386" w:author="VP03" w:date="2017-09-10T21:06:00Z"/>
                    <w:rFonts w:eastAsia="Times New Roman"/>
                    <w:szCs w:val="24"/>
                  </w:rPr>
                </w:rPrChange>
              </w:rPr>
              <w:pPrChange w:id="1387" w:author="VP03" w:date="2017-09-10T21:13:00Z">
                <w:pPr>
                  <w:spacing w:line="180" w:lineRule="exact"/>
                  <w:jc w:val="left"/>
                </w:pPr>
              </w:pPrChange>
            </w:pPr>
            <w:ins w:id="1388" w:author="VP03" w:date="2017-09-10T21:06:00Z">
              <w:r w:rsidRPr="00361407">
                <w:rPr>
                  <w:rFonts w:eastAsia="Times New Roman"/>
                  <w:sz w:val="20"/>
                  <w:szCs w:val="20"/>
                  <w:lang w:eastAsia="ru-RU"/>
                  <w:rPrChange w:id="1389" w:author="VP03" w:date="2017-09-10T21:12:00Z">
                    <w:rPr>
                      <w:rFonts w:ascii="Arial Narrow" w:eastAsia="Times New Roman" w:hAnsi="Arial Narrow" w:cs="Arial Narrow"/>
                      <w:color w:val="FFFFFF"/>
                      <w:sz w:val="18"/>
                      <w:szCs w:val="18"/>
                      <w:lang w:eastAsia="ru-RU"/>
                    </w:rPr>
                  </w:rPrChange>
                </w:rPr>
                <w:t>Система</w:t>
              </w:r>
            </w:ins>
          </w:p>
        </w:tc>
        <w:tc>
          <w:tcPr>
            <w:tcW w:w="1165" w:type="dxa"/>
            <w:shd w:val="clear" w:color="auto" w:fill="auto"/>
            <w:tcPrChange w:id="1390" w:author="VP03" w:date="2017-09-10T21:13:00Z">
              <w:tcPr>
                <w:tcW w:w="1165" w:type="dxa"/>
                <w:gridSpan w:val="4"/>
                <w:shd w:val="clear" w:color="auto" w:fill="auto"/>
              </w:tcPr>
            </w:tcPrChange>
          </w:tcPr>
          <w:p w:rsidR="00361407" w:rsidRPr="00361407" w:rsidRDefault="00361407">
            <w:pPr>
              <w:jc w:val="left"/>
              <w:rPr>
                <w:ins w:id="1391" w:author="VP03" w:date="2017-09-10T21:06:00Z"/>
                <w:rFonts w:eastAsia="Times New Roman"/>
                <w:sz w:val="20"/>
                <w:szCs w:val="20"/>
                <w:rPrChange w:id="1392" w:author="VP03" w:date="2017-09-10T21:12:00Z">
                  <w:rPr>
                    <w:ins w:id="1393" w:author="VP03" w:date="2017-09-10T21:06:00Z"/>
                    <w:rFonts w:eastAsia="Times New Roman"/>
                    <w:szCs w:val="24"/>
                  </w:rPr>
                </w:rPrChange>
              </w:rPr>
              <w:pPrChange w:id="1394" w:author="VP03" w:date="2017-09-10T21:13:00Z">
                <w:pPr>
                  <w:spacing w:line="180" w:lineRule="exact"/>
                  <w:jc w:val="left"/>
                </w:pPr>
              </w:pPrChange>
            </w:pPr>
            <w:ins w:id="1395" w:author="VP03" w:date="2017-09-10T21:06:00Z">
              <w:r w:rsidRPr="00361407">
                <w:rPr>
                  <w:rFonts w:eastAsia="Times New Roman"/>
                  <w:sz w:val="20"/>
                  <w:szCs w:val="20"/>
                  <w:lang w:eastAsia="ru-RU"/>
                  <w:rPrChange w:id="1396" w:author="VP03" w:date="2017-09-10T21:12:00Z">
                    <w:rPr>
                      <w:rFonts w:ascii="Arial Narrow" w:eastAsia="Times New Roman" w:hAnsi="Arial Narrow" w:cs="Arial Narrow"/>
                      <w:color w:val="FFFFFF"/>
                      <w:sz w:val="18"/>
                      <w:szCs w:val="18"/>
                      <w:lang w:eastAsia="ru-RU"/>
                    </w:rPr>
                  </w:rPrChange>
                </w:rPr>
                <w:t>Сервис</w:t>
              </w:r>
            </w:ins>
          </w:p>
        </w:tc>
        <w:tc>
          <w:tcPr>
            <w:tcW w:w="1440" w:type="dxa"/>
            <w:shd w:val="clear" w:color="auto" w:fill="auto"/>
            <w:tcPrChange w:id="1397" w:author="VP03" w:date="2017-09-10T21:13:00Z">
              <w:tcPr>
                <w:tcW w:w="1440" w:type="dxa"/>
                <w:gridSpan w:val="3"/>
                <w:shd w:val="clear" w:color="auto" w:fill="auto"/>
              </w:tcPr>
            </w:tcPrChange>
          </w:tcPr>
          <w:p w:rsidR="00361407" w:rsidRPr="00361407" w:rsidRDefault="00361407">
            <w:pPr>
              <w:jc w:val="left"/>
              <w:rPr>
                <w:ins w:id="1398" w:author="VP03" w:date="2017-09-10T21:06:00Z"/>
                <w:rFonts w:eastAsia="Times New Roman"/>
                <w:sz w:val="20"/>
                <w:szCs w:val="20"/>
                <w:rPrChange w:id="1399" w:author="VP03" w:date="2017-09-10T21:12:00Z">
                  <w:rPr>
                    <w:ins w:id="1400" w:author="VP03" w:date="2017-09-10T21:06:00Z"/>
                    <w:rFonts w:eastAsia="Times New Roman"/>
                    <w:szCs w:val="24"/>
                  </w:rPr>
                </w:rPrChange>
              </w:rPr>
              <w:pPrChange w:id="1401" w:author="VP03" w:date="2017-09-10T21:13:00Z">
                <w:pPr>
                  <w:spacing w:line="180" w:lineRule="exact"/>
                  <w:jc w:val="left"/>
                </w:pPr>
              </w:pPrChange>
            </w:pPr>
            <w:ins w:id="1402" w:author="VP03" w:date="2017-09-10T21:06:00Z">
              <w:r w:rsidRPr="00361407">
                <w:rPr>
                  <w:rFonts w:eastAsia="Times New Roman"/>
                  <w:sz w:val="20"/>
                  <w:szCs w:val="20"/>
                  <w:lang w:eastAsia="ru-RU"/>
                  <w:rPrChange w:id="1403" w:author="VP03" w:date="2017-09-10T21:12:00Z">
                    <w:rPr>
                      <w:rFonts w:ascii="Arial Narrow" w:eastAsia="Times New Roman" w:hAnsi="Arial Narrow" w:cs="Arial Narrow"/>
                      <w:color w:val="FFFFFF"/>
                      <w:sz w:val="18"/>
                      <w:szCs w:val="18"/>
                      <w:lang w:eastAsia="ru-RU"/>
                    </w:rPr>
                  </w:rPrChange>
                </w:rPr>
                <w:t>Спутниковая</w:t>
              </w:r>
            </w:ins>
          </w:p>
          <w:p w:rsidR="00361407" w:rsidRPr="00361407" w:rsidRDefault="00361407">
            <w:pPr>
              <w:jc w:val="left"/>
              <w:rPr>
                <w:ins w:id="1404" w:author="VP03" w:date="2017-09-10T21:06:00Z"/>
                <w:rFonts w:eastAsia="Times New Roman"/>
                <w:sz w:val="20"/>
                <w:szCs w:val="20"/>
                <w:rPrChange w:id="1405" w:author="VP03" w:date="2017-09-10T21:12:00Z">
                  <w:rPr>
                    <w:ins w:id="1406" w:author="VP03" w:date="2017-09-10T21:06:00Z"/>
                    <w:rFonts w:eastAsia="Times New Roman"/>
                    <w:szCs w:val="24"/>
                  </w:rPr>
                </w:rPrChange>
              </w:rPr>
              <w:pPrChange w:id="1407" w:author="VP03" w:date="2017-09-10T21:13:00Z">
                <w:pPr>
                  <w:spacing w:line="180" w:lineRule="exact"/>
                  <w:jc w:val="left"/>
                </w:pPr>
              </w:pPrChange>
            </w:pPr>
            <w:ins w:id="1408" w:author="VP03" w:date="2017-09-10T21:06:00Z">
              <w:r w:rsidRPr="00361407">
                <w:rPr>
                  <w:rFonts w:eastAsia="Times New Roman"/>
                  <w:sz w:val="20"/>
                  <w:szCs w:val="20"/>
                  <w:lang w:eastAsia="ru-RU"/>
                  <w:rPrChange w:id="1409" w:author="VP03" w:date="2017-09-10T21:12:00Z">
                    <w:rPr>
                      <w:rFonts w:ascii="Arial Narrow" w:eastAsia="Times New Roman" w:hAnsi="Arial Narrow" w:cs="Arial Narrow"/>
                      <w:color w:val="FFFFFF"/>
                      <w:sz w:val="18"/>
                      <w:szCs w:val="18"/>
                      <w:lang w:eastAsia="ru-RU"/>
                    </w:rPr>
                  </w:rPrChange>
                </w:rPr>
                <w:t>группи</w:t>
              </w:r>
              <w:r w:rsidRPr="00361407">
                <w:rPr>
                  <w:rFonts w:eastAsia="Times New Roman"/>
                  <w:sz w:val="20"/>
                  <w:szCs w:val="20"/>
                  <w:lang w:eastAsia="ru-RU"/>
                  <w:rPrChange w:id="1410" w:author="VP03" w:date="2017-09-10T21:12:00Z">
                    <w:rPr>
                      <w:rFonts w:ascii="Arial Narrow" w:eastAsia="Times New Roman" w:hAnsi="Arial Narrow" w:cs="Arial Narrow"/>
                      <w:color w:val="FFFFFF"/>
                      <w:sz w:val="18"/>
                      <w:szCs w:val="18"/>
                      <w:lang w:eastAsia="ru-RU"/>
                    </w:rPr>
                  </w:rPrChange>
                </w:rPr>
                <w:softHyphen/>
                <w:t>ровка</w:t>
              </w:r>
            </w:ins>
          </w:p>
        </w:tc>
        <w:tc>
          <w:tcPr>
            <w:tcW w:w="1170" w:type="dxa"/>
            <w:shd w:val="clear" w:color="auto" w:fill="auto"/>
            <w:tcPrChange w:id="1411" w:author="VP03" w:date="2017-09-10T21:13:00Z">
              <w:tcPr>
                <w:tcW w:w="1170" w:type="dxa"/>
                <w:gridSpan w:val="3"/>
                <w:shd w:val="clear" w:color="auto" w:fill="auto"/>
              </w:tcPr>
            </w:tcPrChange>
          </w:tcPr>
          <w:p w:rsidR="00361407" w:rsidRPr="00361407" w:rsidRDefault="00361407">
            <w:pPr>
              <w:jc w:val="left"/>
              <w:rPr>
                <w:ins w:id="1412" w:author="VP03" w:date="2017-09-10T21:06:00Z"/>
                <w:rFonts w:eastAsia="Times New Roman"/>
                <w:sz w:val="20"/>
                <w:szCs w:val="20"/>
                <w:rPrChange w:id="1413" w:author="VP03" w:date="2017-09-10T21:12:00Z">
                  <w:rPr>
                    <w:ins w:id="1414" w:author="VP03" w:date="2017-09-10T21:06:00Z"/>
                    <w:rFonts w:eastAsia="Times New Roman"/>
                    <w:szCs w:val="24"/>
                  </w:rPr>
                </w:rPrChange>
              </w:rPr>
              <w:pPrChange w:id="1415" w:author="VP03" w:date="2017-09-10T21:13:00Z">
                <w:pPr>
                  <w:spacing w:line="180" w:lineRule="exact"/>
                  <w:jc w:val="left"/>
                </w:pPr>
              </w:pPrChange>
            </w:pPr>
            <w:ins w:id="1416" w:author="VP03" w:date="2017-09-10T21:06:00Z">
              <w:r w:rsidRPr="00361407">
                <w:rPr>
                  <w:rFonts w:eastAsia="Times New Roman"/>
                  <w:sz w:val="20"/>
                  <w:szCs w:val="20"/>
                  <w:lang w:eastAsia="ru-RU"/>
                  <w:rPrChange w:id="1417" w:author="VP03" w:date="2017-09-10T21:12:00Z">
                    <w:rPr>
                      <w:rFonts w:ascii="Arial Narrow" w:eastAsia="Times New Roman" w:hAnsi="Arial Narrow" w:cs="Arial Narrow"/>
                      <w:color w:val="FFFFFF"/>
                      <w:sz w:val="18"/>
                      <w:szCs w:val="18"/>
                      <w:lang w:eastAsia="ru-RU"/>
                    </w:rPr>
                  </w:rPrChange>
                </w:rPr>
                <w:t>Задержка, с</w:t>
              </w:r>
            </w:ins>
          </w:p>
        </w:tc>
        <w:tc>
          <w:tcPr>
            <w:tcW w:w="2160" w:type="dxa"/>
            <w:shd w:val="clear" w:color="auto" w:fill="auto"/>
            <w:tcPrChange w:id="1418" w:author="VP03" w:date="2017-09-10T21:13:00Z">
              <w:tcPr>
                <w:tcW w:w="2425" w:type="dxa"/>
                <w:gridSpan w:val="3"/>
                <w:shd w:val="clear" w:color="auto" w:fill="auto"/>
              </w:tcPr>
            </w:tcPrChange>
          </w:tcPr>
          <w:p w:rsidR="00361407" w:rsidRPr="00361407" w:rsidRDefault="00361407">
            <w:pPr>
              <w:jc w:val="left"/>
              <w:rPr>
                <w:ins w:id="1419" w:author="VP03" w:date="2017-09-10T21:06:00Z"/>
                <w:rFonts w:eastAsia="Times New Roman"/>
                <w:sz w:val="20"/>
                <w:szCs w:val="20"/>
                <w:rPrChange w:id="1420" w:author="VP03" w:date="2017-09-10T21:12:00Z">
                  <w:rPr>
                    <w:ins w:id="1421" w:author="VP03" w:date="2017-09-10T21:06:00Z"/>
                    <w:rFonts w:eastAsia="Times New Roman"/>
                    <w:szCs w:val="24"/>
                  </w:rPr>
                </w:rPrChange>
              </w:rPr>
              <w:pPrChange w:id="1422" w:author="VP03" w:date="2017-09-10T21:13:00Z">
                <w:pPr>
                  <w:spacing w:line="180" w:lineRule="exact"/>
                  <w:jc w:val="left"/>
                </w:pPr>
              </w:pPrChange>
            </w:pPr>
            <w:ins w:id="1423" w:author="VP03" w:date="2017-09-10T21:06:00Z">
              <w:r w:rsidRPr="00361407">
                <w:rPr>
                  <w:rFonts w:eastAsia="Times New Roman"/>
                  <w:sz w:val="20"/>
                  <w:szCs w:val="20"/>
                  <w:lang w:eastAsia="ru-RU"/>
                  <w:rPrChange w:id="1424" w:author="VP03" w:date="2017-09-10T21:12:00Z">
                    <w:rPr>
                      <w:rFonts w:ascii="Arial Narrow" w:eastAsia="Times New Roman" w:hAnsi="Arial Narrow" w:cs="Arial Narrow"/>
                      <w:color w:val="FFFFFF"/>
                      <w:sz w:val="18"/>
                      <w:szCs w:val="18"/>
                      <w:lang w:eastAsia="ru-RU"/>
                    </w:rPr>
                  </w:rPrChange>
                </w:rPr>
                <w:t>Зона</w:t>
              </w:r>
            </w:ins>
          </w:p>
          <w:p w:rsidR="00361407" w:rsidRPr="00361407" w:rsidRDefault="00361407">
            <w:pPr>
              <w:jc w:val="left"/>
              <w:rPr>
                <w:ins w:id="1425" w:author="VP03" w:date="2017-09-10T21:06:00Z"/>
                <w:rFonts w:eastAsia="Times New Roman"/>
                <w:sz w:val="20"/>
                <w:szCs w:val="20"/>
                <w:rPrChange w:id="1426" w:author="VP03" w:date="2017-09-10T21:12:00Z">
                  <w:rPr>
                    <w:ins w:id="1427" w:author="VP03" w:date="2017-09-10T21:06:00Z"/>
                    <w:rFonts w:eastAsia="Times New Roman"/>
                    <w:szCs w:val="24"/>
                  </w:rPr>
                </w:rPrChange>
              </w:rPr>
              <w:pPrChange w:id="1428" w:author="VP03" w:date="2017-09-10T21:13:00Z">
                <w:pPr>
                  <w:spacing w:line="180" w:lineRule="exact"/>
                  <w:jc w:val="left"/>
                </w:pPr>
              </w:pPrChange>
            </w:pPr>
            <w:ins w:id="1429" w:author="VP03" w:date="2017-09-10T21:06:00Z">
              <w:r w:rsidRPr="00361407">
                <w:rPr>
                  <w:rFonts w:eastAsia="Times New Roman"/>
                  <w:sz w:val="20"/>
                  <w:szCs w:val="20"/>
                  <w:lang w:eastAsia="ru-RU"/>
                  <w:rPrChange w:id="1430" w:author="VP03" w:date="2017-09-10T21:12:00Z">
                    <w:rPr>
                      <w:rFonts w:ascii="Arial Narrow" w:eastAsia="Times New Roman" w:hAnsi="Arial Narrow" w:cs="Arial Narrow"/>
                      <w:color w:val="FFFFFF"/>
                      <w:sz w:val="18"/>
                      <w:szCs w:val="18"/>
                      <w:lang w:eastAsia="ru-RU"/>
                    </w:rPr>
                  </w:rPrChange>
                </w:rPr>
                <w:t>обслуживания</w:t>
              </w:r>
            </w:ins>
          </w:p>
        </w:tc>
        <w:tc>
          <w:tcPr>
            <w:tcW w:w="2379" w:type="dxa"/>
            <w:shd w:val="clear" w:color="auto" w:fill="auto"/>
            <w:tcPrChange w:id="1431" w:author="VP03" w:date="2017-09-10T21:13:00Z">
              <w:tcPr>
                <w:tcW w:w="2379" w:type="dxa"/>
                <w:gridSpan w:val="2"/>
                <w:shd w:val="clear" w:color="auto" w:fill="auto"/>
              </w:tcPr>
            </w:tcPrChange>
          </w:tcPr>
          <w:p w:rsidR="00361407" w:rsidRPr="00361407" w:rsidRDefault="00361407">
            <w:pPr>
              <w:jc w:val="left"/>
              <w:rPr>
                <w:ins w:id="1432" w:author="VP03" w:date="2017-09-10T21:06:00Z"/>
                <w:rFonts w:eastAsia="Times New Roman"/>
                <w:sz w:val="20"/>
                <w:szCs w:val="20"/>
                <w:rPrChange w:id="1433" w:author="VP03" w:date="2017-09-10T21:12:00Z">
                  <w:rPr>
                    <w:ins w:id="1434" w:author="VP03" w:date="2017-09-10T21:06:00Z"/>
                    <w:rFonts w:eastAsia="Times New Roman"/>
                    <w:szCs w:val="24"/>
                  </w:rPr>
                </w:rPrChange>
              </w:rPr>
              <w:pPrChange w:id="1435" w:author="VP03" w:date="2017-09-10T21:13:00Z">
                <w:pPr>
                  <w:spacing w:line="180" w:lineRule="exact"/>
                  <w:jc w:val="left"/>
                </w:pPr>
              </w:pPrChange>
            </w:pPr>
            <w:ins w:id="1436" w:author="VP03" w:date="2017-09-10T21:06:00Z">
              <w:r w:rsidRPr="00361407">
                <w:rPr>
                  <w:rFonts w:eastAsia="Times New Roman"/>
                  <w:sz w:val="20"/>
                  <w:szCs w:val="20"/>
                  <w:lang w:eastAsia="ru-RU"/>
                  <w:rPrChange w:id="1437" w:author="VP03" w:date="2017-09-10T21:12:00Z">
                    <w:rPr>
                      <w:rFonts w:ascii="Arial Narrow" w:eastAsia="Times New Roman" w:hAnsi="Arial Narrow" w:cs="Arial Narrow"/>
                      <w:color w:val="FFFFFF"/>
                      <w:sz w:val="18"/>
                      <w:szCs w:val="18"/>
                      <w:lang w:eastAsia="ru-RU"/>
                    </w:rPr>
                  </w:rPrChange>
                </w:rPr>
                <w:t>Развитие системы</w:t>
              </w:r>
            </w:ins>
          </w:p>
          <w:p w:rsidR="00361407" w:rsidRPr="00361407" w:rsidRDefault="00361407">
            <w:pPr>
              <w:jc w:val="left"/>
              <w:rPr>
                <w:ins w:id="1438" w:author="VP03" w:date="2017-09-10T21:06:00Z"/>
                <w:rFonts w:eastAsia="Times New Roman"/>
                <w:sz w:val="20"/>
                <w:szCs w:val="20"/>
                <w:rPrChange w:id="1439" w:author="VP03" w:date="2017-09-10T21:12:00Z">
                  <w:rPr>
                    <w:ins w:id="1440" w:author="VP03" w:date="2017-09-10T21:06:00Z"/>
                    <w:rFonts w:eastAsia="Times New Roman"/>
                    <w:szCs w:val="24"/>
                  </w:rPr>
                </w:rPrChange>
              </w:rPr>
              <w:pPrChange w:id="1441" w:author="VP03" w:date="2017-09-10T21:13:00Z">
                <w:pPr>
                  <w:spacing w:line="180" w:lineRule="exact"/>
                  <w:jc w:val="left"/>
                </w:pPr>
              </w:pPrChange>
            </w:pPr>
            <w:ins w:id="1442" w:author="VP03" w:date="2017-09-10T21:06:00Z">
              <w:r w:rsidRPr="00361407">
                <w:rPr>
                  <w:rFonts w:eastAsia="Times New Roman"/>
                  <w:sz w:val="20"/>
                  <w:szCs w:val="20"/>
                  <w:lang w:eastAsia="ru-RU"/>
                  <w:rPrChange w:id="1443" w:author="VP03" w:date="2017-09-10T21:12:00Z">
                    <w:rPr>
                      <w:rFonts w:ascii="Arial Narrow" w:eastAsia="Times New Roman" w:hAnsi="Arial Narrow" w:cs="Arial Narrow"/>
                      <w:color w:val="FFFFFF"/>
                      <w:sz w:val="18"/>
                      <w:szCs w:val="18"/>
                      <w:lang w:eastAsia="ru-RU"/>
                    </w:rPr>
                  </w:rPrChange>
                </w:rPr>
                <w:t>в 2017-2020 гг.</w:t>
              </w:r>
            </w:ins>
          </w:p>
        </w:tc>
      </w:tr>
      <w:tr w:rsidR="00361407" w:rsidRPr="00361407" w:rsidTr="00361407">
        <w:tblPrEx>
          <w:tblPrExChange w:id="1444" w:author="VP03" w:date="2017-09-10T21:13:00Z">
            <w:tblPrEx>
              <w:tblW w:w="91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463"/>
          <w:ins w:id="1445" w:author="VP03" w:date="2017-09-10T21:06:00Z"/>
          <w:trPrChange w:id="1446" w:author="VP03" w:date="2017-09-10T21:13:00Z">
            <w:trPr>
              <w:gridAfter w:val="0"/>
              <w:trHeight w:val="463"/>
            </w:trPr>
          </w:trPrChange>
        </w:trPr>
        <w:tc>
          <w:tcPr>
            <w:tcW w:w="1350" w:type="dxa"/>
            <w:shd w:val="clear" w:color="auto" w:fill="FFFFFF"/>
            <w:tcPrChange w:id="1447" w:author="VP03" w:date="2017-09-10T21:13:00Z">
              <w:tcPr>
                <w:tcW w:w="1071" w:type="dxa"/>
                <w:gridSpan w:val="2"/>
                <w:tcBorders>
                  <w:top w:val="nil"/>
                  <w:left w:val="single" w:sz="4" w:space="0" w:color="auto"/>
                  <w:bottom w:val="nil"/>
                  <w:right w:val="nil"/>
                </w:tcBorders>
                <w:shd w:val="clear" w:color="auto" w:fill="FFFFFF"/>
              </w:tcPr>
            </w:tcPrChange>
          </w:tcPr>
          <w:p w:rsidR="00361407" w:rsidRPr="00361407" w:rsidRDefault="00361407">
            <w:pPr>
              <w:jc w:val="left"/>
              <w:rPr>
                <w:ins w:id="1448" w:author="VP03" w:date="2017-09-10T21:06:00Z"/>
                <w:rFonts w:eastAsia="Times New Roman"/>
                <w:sz w:val="20"/>
                <w:szCs w:val="20"/>
                <w:rPrChange w:id="1449" w:author="VP03" w:date="2017-09-10T21:12:00Z">
                  <w:rPr>
                    <w:ins w:id="1450" w:author="VP03" w:date="2017-09-10T21:06:00Z"/>
                    <w:rFonts w:eastAsia="Times New Roman"/>
                    <w:szCs w:val="24"/>
                  </w:rPr>
                </w:rPrChange>
              </w:rPr>
              <w:pPrChange w:id="1451" w:author="VP03" w:date="2017-09-10T21:13:00Z">
                <w:pPr>
                  <w:spacing w:line="160" w:lineRule="exact"/>
                  <w:jc w:val="left"/>
                </w:pPr>
              </w:pPrChange>
            </w:pPr>
            <w:ins w:id="1452" w:author="VP03" w:date="2017-09-10T21:06:00Z">
              <w:r w:rsidRPr="00361407">
                <w:rPr>
                  <w:rFonts w:eastAsia="Times New Roman"/>
                  <w:color w:val="000000"/>
                  <w:sz w:val="20"/>
                  <w:szCs w:val="20"/>
                  <w:lang w:val="en-US"/>
                  <w:rPrChange w:id="1453" w:author="VP03" w:date="2017-09-10T21:12:00Z">
                    <w:rPr>
                      <w:rFonts w:ascii="Arial Narrow" w:eastAsia="Times New Roman" w:hAnsi="Arial Narrow" w:cs="Arial Narrow"/>
                      <w:color w:val="000000"/>
                      <w:sz w:val="16"/>
                      <w:szCs w:val="16"/>
                      <w:lang w:val="en-US"/>
                    </w:rPr>
                  </w:rPrChange>
                </w:rPr>
                <w:t>Inmarsat</w:t>
              </w:r>
            </w:ins>
          </w:p>
        </w:tc>
        <w:tc>
          <w:tcPr>
            <w:tcW w:w="1165" w:type="dxa"/>
            <w:shd w:val="clear" w:color="auto" w:fill="FFFFFF"/>
            <w:tcPrChange w:id="1454" w:author="VP03" w:date="2017-09-10T21:13:00Z">
              <w:tcPr>
                <w:tcW w:w="576" w:type="dxa"/>
                <w:gridSpan w:val="3"/>
                <w:tcBorders>
                  <w:top w:val="nil"/>
                  <w:left w:val="single" w:sz="4" w:space="0" w:color="auto"/>
                  <w:bottom w:val="nil"/>
                  <w:right w:val="nil"/>
                </w:tcBorders>
                <w:shd w:val="clear" w:color="auto" w:fill="FFFFFF"/>
              </w:tcPr>
            </w:tcPrChange>
          </w:tcPr>
          <w:p w:rsidR="00361407" w:rsidRPr="00361407" w:rsidRDefault="00361407">
            <w:pPr>
              <w:jc w:val="left"/>
              <w:rPr>
                <w:ins w:id="1455" w:author="VP03" w:date="2017-09-10T21:06:00Z"/>
                <w:rFonts w:eastAsia="Times New Roman"/>
                <w:sz w:val="20"/>
                <w:szCs w:val="20"/>
                <w:rPrChange w:id="1456" w:author="VP03" w:date="2017-09-10T21:12:00Z">
                  <w:rPr>
                    <w:ins w:id="1457" w:author="VP03" w:date="2017-09-10T21:06:00Z"/>
                    <w:rFonts w:eastAsia="Times New Roman"/>
                    <w:szCs w:val="24"/>
                  </w:rPr>
                </w:rPrChange>
              </w:rPr>
              <w:pPrChange w:id="1458" w:author="VP03" w:date="2017-09-10T21:13:00Z">
                <w:pPr>
                  <w:spacing w:line="160" w:lineRule="exact"/>
                  <w:jc w:val="left"/>
                </w:pPr>
              </w:pPrChange>
            </w:pPr>
            <w:ins w:id="1459" w:author="VP03" w:date="2017-09-10T21:06:00Z">
              <w:r w:rsidRPr="00361407">
                <w:rPr>
                  <w:rFonts w:eastAsia="Times New Roman"/>
                  <w:color w:val="000000"/>
                  <w:sz w:val="20"/>
                  <w:szCs w:val="20"/>
                  <w:lang w:val="en-US"/>
                  <w:rPrChange w:id="1460" w:author="VP03" w:date="2017-09-10T21:12:00Z">
                    <w:rPr>
                      <w:rFonts w:ascii="Arial Narrow" w:eastAsia="Times New Roman" w:hAnsi="Arial Narrow" w:cs="Arial Narrow"/>
                      <w:color w:val="000000"/>
                      <w:sz w:val="16"/>
                      <w:szCs w:val="16"/>
                      <w:lang w:val="en-US"/>
                    </w:rPr>
                  </w:rPrChange>
                </w:rPr>
                <w:t>BGAN</w:t>
              </w:r>
            </w:ins>
          </w:p>
        </w:tc>
        <w:tc>
          <w:tcPr>
            <w:tcW w:w="1440" w:type="dxa"/>
            <w:shd w:val="clear" w:color="auto" w:fill="FFFFFF"/>
            <w:tcPrChange w:id="1461" w:author="VP03" w:date="2017-09-10T21:13:00Z">
              <w:tcPr>
                <w:tcW w:w="603" w:type="dxa"/>
                <w:tcBorders>
                  <w:top w:val="nil"/>
                  <w:left w:val="single" w:sz="4" w:space="0" w:color="auto"/>
                  <w:bottom w:val="nil"/>
                  <w:right w:val="nil"/>
                </w:tcBorders>
                <w:shd w:val="clear" w:color="auto" w:fill="FFFFFF"/>
              </w:tcPr>
            </w:tcPrChange>
          </w:tcPr>
          <w:p w:rsidR="00361407" w:rsidRPr="00361407" w:rsidRDefault="00361407">
            <w:pPr>
              <w:jc w:val="left"/>
              <w:rPr>
                <w:ins w:id="1462" w:author="VP03" w:date="2017-09-10T21:06:00Z"/>
                <w:rFonts w:eastAsia="Times New Roman"/>
                <w:sz w:val="20"/>
                <w:szCs w:val="20"/>
                <w:rPrChange w:id="1463" w:author="VP03" w:date="2017-09-10T21:12:00Z">
                  <w:rPr>
                    <w:ins w:id="1464" w:author="VP03" w:date="2017-09-10T21:06:00Z"/>
                    <w:rFonts w:eastAsia="Times New Roman"/>
                    <w:szCs w:val="24"/>
                  </w:rPr>
                </w:rPrChange>
              </w:rPr>
              <w:pPrChange w:id="1465" w:author="VP03" w:date="2017-09-10T21:13:00Z">
                <w:pPr>
                  <w:spacing w:line="160" w:lineRule="exact"/>
                  <w:jc w:val="left"/>
                </w:pPr>
              </w:pPrChange>
            </w:pPr>
            <w:ins w:id="1466" w:author="VP03" w:date="2017-09-10T21:06:00Z">
              <w:r w:rsidRPr="00361407">
                <w:rPr>
                  <w:rFonts w:eastAsia="Times New Roman"/>
                  <w:color w:val="000000"/>
                  <w:sz w:val="20"/>
                  <w:szCs w:val="20"/>
                  <w:lang w:eastAsia="ru-RU"/>
                  <w:rPrChange w:id="1467" w:author="VP03" w:date="2017-09-10T21:12:00Z">
                    <w:rPr>
                      <w:rFonts w:ascii="Arial Narrow" w:eastAsia="Times New Roman" w:hAnsi="Arial Narrow" w:cs="Arial Narrow"/>
                      <w:color w:val="000000"/>
                      <w:sz w:val="16"/>
                      <w:szCs w:val="16"/>
                      <w:lang w:eastAsia="ru-RU"/>
                    </w:rPr>
                  </w:rPrChange>
                </w:rPr>
                <w:t>ГСО</w:t>
              </w:r>
            </w:ins>
          </w:p>
        </w:tc>
        <w:tc>
          <w:tcPr>
            <w:tcW w:w="1170" w:type="dxa"/>
            <w:shd w:val="clear" w:color="auto" w:fill="FFFFFF"/>
            <w:tcPrChange w:id="1468" w:author="VP03" w:date="2017-09-10T21:13:00Z">
              <w:tcPr>
                <w:tcW w:w="1073" w:type="dxa"/>
                <w:gridSpan w:val="3"/>
                <w:tcBorders>
                  <w:top w:val="nil"/>
                  <w:left w:val="single" w:sz="4" w:space="0" w:color="auto"/>
                  <w:bottom w:val="nil"/>
                  <w:right w:val="nil"/>
                </w:tcBorders>
                <w:shd w:val="clear" w:color="auto" w:fill="FFFFFF"/>
              </w:tcPr>
            </w:tcPrChange>
          </w:tcPr>
          <w:p w:rsidR="00361407" w:rsidRPr="00361407" w:rsidRDefault="00361407">
            <w:pPr>
              <w:jc w:val="left"/>
              <w:rPr>
                <w:ins w:id="1469" w:author="VP03" w:date="2017-09-10T21:06:00Z"/>
                <w:rFonts w:eastAsia="Times New Roman"/>
                <w:sz w:val="20"/>
                <w:szCs w:val="20"/>
                <w:rPrChange w:id="1470" w:author="VP03" w:date="2017-09-10T21:12:00Z">
                  <w:rPr>
                    <w:ins w:id="1471" w:author="VP03" w:date="2017-09-10T21:06:00Z"/>
                    <w:rFonts w:eastAsia="Times New Roman"/>
                    <w:szCs w:val="24"/>
                  </w:rPr>
                </w:rPrChange>
              </w:rPr>
              <w:pPrChange w:id="1472" w:author="VP03" w:date="2017-09-10T21:13:00Z">
                <w:pPr>
                  <w:spacing w:line="160" w:lineRule="exact"/>
                  <w:jc w:val="left"/>
                </w:pPr>
              </w:pPrChange>
            </w:pPr>
            <w:ins w:id="1473" w:author="VP03" w:date="2017-09-10T21:06:00Z">
              <w:r w:rsidRPr="00361407">
                <w:rPr>
                  <w:rFonts w:eastAsia="Times New Roman"/>
                  <w:color w:val="000000"/>
                  <w:sz w:val="20"/>
                  <w:szCs w:val="20"/>
                  <w:lang w:eastAsia="ru-RU"/>
                  <w:rPrChange w:id="1474" w:author="VP03" w:date="2017-09-10T21:12:00Z">
                    <w:rPr>
                      <w:rFonts w:ascii="Arial Narrow" w:eastAsia="Times New Roman" w:hAnsi="Arial Narrow" w:cs="Arial Narrow"/>
                      <w:color w:val="000000"/>
                      <w:sz w:val="16"/>
                      <w:szCs w:val="16"/>
                      <w:lang w:eastAsia="ru-RU"/>
                    </w:rPr>
                  </w:rPrChange>
                </w:rPr>
                <w:t>0,9-1,8</w:t>
              </w:r>
            </w:ins>
          </w:p>
        </w:tc>
        <w:tc>
          <w:tcPr>
            <w:tcW w:w="2160" w:type="dxa"/>
            <w:shd w:val="clear" w:color="auto" w:fill="FFFFFF"/>
            <w:tcPrChange w:id="1475" w:author="VP03" w:date="2017-09-10T21:13:00Z">
              <w:tcPr>
                <w:tcW w:w="1371" w:type="dxa"/>
                <w:gridSpan w:val="3"/>
                <w:tcBorders>
                  <w:top w:val="nil"/>
                  <w:left w:val="single" w:sz="4" w:space="0" w:color="auto"/>
                  <w:bottom w:val="nil"/>
                  <w:right w:val="nil"/>
                </w:tcBorders>
                <w:shd w:val="clear" w:color="auto" w:fill="FFFFFF"/>
              </w:tcPr>
            </w:tcPrChange>
          </w:tcPr>
          <w:p w:rsidR="00361407" w:rsidRPr="00361407" w:rsidRDefault="00361407">
            <w:pPr>
              <w:jc w:val="left"/>
              <w:rPr>
                <w:ins w:id="1476" w:author="VP03" w:date="2017-09-10T21:06:00Z"/>
                <w:rFonts w:eastAsia="Times New Roman"/>
                <w:sz w:val="20"/>
                <w:szCs w:val="20"/>
                <w:rPrChange w:id="1477" w:author="VP03" w:date="2017-09-10T21:12:00Z">
                  <w:rPr>
                    <w:ins w:id="1478" w:author="VP03" w:date="2017-09-10T21:06:00Z"/>
                    <w:rFonts w:eastAsia="Times New Roman"/>
                    <w:szCs w:val="24"/>
                  </w:rPr>
                </w:rPrChange>
              </w:rPr>
              <w:pPrChange w:id="1479" w:author="VP03" w:date="2017-09-10T21:13:00Z">
                <w:pPr>
                  <w:spacing w:line="160" w:lineRule="exact"/>
                  <w:jc w:val="left"/>
                </w:pPr>
              </w:pPrChange>
            </w:pPr>
            <w:ins w:id="1480" w:author="VP03" w:date="2017-09-10T21:06:00Z">
              <w:r w:rsidRPr="00361407">
                <w:rPr>
                  <w:rFonts w:eastAsia="Times New Roman"/>
                  <w:color w:val="000000"/>
                  <w:sz w:val="20"/>
                  <w:szCs w:val="20"/>
                  <w:lang w:eastAsia="ru-RU"/>
                  <w:rPrChange w:id="1481" w:author="VP03" w:date="2017-09-10T21:12:00Z">
                    <w:rPr>
                      <w:rFonts w:ascii="Arial Narrow" w:eastAsia="Times New Roman" w:hAnsi="Arial Narrow" w:cs="Arial Narrow"/>
                      <w:color w:val="000000"/>
                      <w:sz w:val="16"/>
                      <w:szCs w:val="16"/>
                      <w:lang w:eastAsia="ru-RU"/>
                    </w:rPr>
                  </w:rPrChange>
                </w:rPr>
                <w:t>70 с.ш</w:t>
              </w:r>
            </w:ins>
            <w:ins w:id="1482" w:author="VP03" w:date="2017-09-10T21:11:00Z">
              <w:r w:rsidRPr="00361407">
                <w:rPr>
                  <w:rFonts w:eastAsia="Times New Roman"/>
                  <w:color w:val="000000"/>
                  <w:sz w:val="20"/>
                  <w:szCs w:val="20"/>
                  <w:lang w:eastAsia="ru-RU"/>
                  <w:rPrChange w:id="1483" w:author="VP03" w:date="2017-09-10T21:12:00Z">
                    <w:rPr>
                      <w:rFonts w:ascii="Arial Narrow" w:eastAsia="Times New Roman" w:hAnsi="Arial Narrow" w:cs="Arial Narrow"/>
                      <w:color w:val="000000"/>
                      <w:sz w:val="16"/>
                      <w:szCs w:val="16"/>
                      <w:lang w:eastAsia="ru-RU"/>
                    </w:rPr>
                  </w:rPrChange>
                </w:rPr>
                <w:t>.</w:t>
              </w:r>
            </w:ins>
            <w:ins w:id="1484" w:author="VP03" w:date="2017-09-10T21:06:00Z">
              <w:r w:rsidRPr="00361407">
                <w:rPr>
                  <w:rFonts w:eastAsia="Times New Roman"/>
                  <w:color w:val="000000"/>
                  <w:sz w:val="20"/>
                  <w:szCs w:val="20"/>
                  <w:lang w:eastAsia="ru-RU"/>
                  <w:rPrChange w:id="1485" w:author="VP03" w:date="2017-09-10T21:12:00Z">
                    <w:rPr>
                      <w:rFonts w:ascii="Arial Narrow" w:eastAsia="Times New Roman" w:hAnsi="Arial Narrow" w:cs="Arial Narrow"/>
                      <w:color w:val="000000"/>
                      <w:sz w:val="16"/>
                      <w:szCs w:val="16"/>
                      <w:lang w:eastAsia="ru-RU"/>
                    </w:rPr>
                  </w:rPrChange>
                </w:rPr>
                <w:t>-70 ю.ш.</w:t>
              </w:r>
            </w:ins>
          </w:p>
        </w:tc>
        <w:tc>
          <w:tcPr>
            <w:tcW w:w="2379" w:type="dxa"/>
            <w:shd w:val="clear" w:color="auto" w:fill="FFFFFF"/>
            <w:tcPrChange w:id="1486" w:author="VP03" w:date="2017-09-10T21:13:00Z">
              <w:tcPr>
                <w:tcW w:w="2379" w:type="dxa"/>
                <w:gridSpan w:val="3"/>
                <w:tcBorders>
                  <w:top w:val="nil"/>
                  <w:left w:val="single" w:sz="4" w:space="0" w:color="auto"/>
                  <w:bottom w:val="nil"/>
                  <w:right w:val="single" w:sz="4" w:space="0" w:color="auto"/>
                </w:tcBorders>
                <w:shd w:val="clear" w:color="auto" w:fill="FFFFFF"/>
                <w:vAlign w:val="bottom"/>
              </w:tcPr>
            </w:tcPrChange>
          </w:tcPr>
          <w:p w:rsidR="00361407" w:rsidRPr="00361407" w:rsidRDefault="00361407">
            <w:pPr>
              <w:jc w:val="left"/>
              <w:rPr>
                <w:ins w:id="1487" w:author="VP03" w:date="2017-09-10T21:06:00Z"/>
                <w:rFonts w:eastAsia="Times New Roman"/>
                <w:sz w:val="20"/>
                <w:szCs w:val="20"/>
                <w:rPrChange w:id="1488" w:author="VP03" w:date="2017-09-10T21:12:00Z">
                  <w:rPr>
                    <w:ins w:id="1489" w:author="VP03" w:date="2017-09-10T21:06:00Z"/>
                    <w:rFonts w:eastAsia="Times New Roman"/>
                    <w:szCs w:val="24"/>
                  </w:rPr>
                </w:rPrChange>
              </w:rPr>
            </w:pPr>
            <w:ins w:id="1490" w:author="VP03" w:date="2017-09-10T21:06:00Z">
              <w:r w:rsidRPr="00361407">
                <w:rPr>
                  <w:rFonts w:eastAsia="Times New Roman"/>
                  <w:color w:val="000000"/>
                  <w:sz w:val="20"/>
                  <w:szCs w:val="20"/>
                  <w:lang w:eastAsia="ru-RU"/>
                  <w:rPrChange w:id="1491" w:author="VP03" w:date="2017-09-10T21:12:00Z">
                    <w:rPr>
                      <w:rFonts w:ascii="Arial Narrow" w:eastAsia="Times New Roman" w:hAnsi="Arial Narrow" w:cs="Arial Narrow"/>
                      <w:color w:val="000000"/>
                      <w:sz w:val="16"/>
                      <w:szCs w:val="16"/>
                      <w:lang w:eastAsia="ru-RU"/>
                    </w:rPr>
                  </w:rPrChange>
                </w:rPr>
                <w:t xml:space="preserve">Ставка на применение спутников типа </w:t>
              </w:r>
              <w:r w:rsidRPr="00361407">
                <w:rPr>
                  <w:rFonts w:eastAsia="Times New Roman"/>
                  <w:color w:val="000000"/>
                  <w:sz w:val="20"/>
                  <w:szCs w:val="20"/>
                  <w:lang w:val="en-US"/>
                  <w:rPrChange w:id="1492" w:author="VP03" w:date="2017-09-10T21:12:00Z">
                    <w:rPr>
                      <w:rFonts w:ascii="Arial Narrow" w:eastAsia="Times New Roman" w:hAnsi="Arial Narrow" w:cs="Arial Narrow"/>
                      <w:color w:val="000000"/>
                      <w:sz w:val="16"/>
                      <w:szCs w:val="16"/>
                      <w:lang w:val="en-US"/>
                    </w:rPr>
                  </w:rPrChange>
                </w:rPr>
                <w:t>HTS</w:t>
              </w:r>
              <w:r w:rsidRPr="00361407">
                <w:rPr>
                  <w:rFonts w:eastAsia="Times New Roman"/>
                  <w:color w:val="000000"/>
                  <w:sz w:val="20"/>
                  <w:szCs w:val="20"/>
                  <w:rPrChange w:id="1493" w:author="VP03" w:date="2017-09-10T21:12:00Z">
                    <w:rPr>
                      <w:rFonts w:ascii="Arial Narrow" w:eastAsia="Times New Roman" w:hAnsi="Arial Narrow" w:cs="Arial Narrow"/>
                      <w:color w:val="000000"/>
                      <w:sz w:val="16"/>
                      <w:szCs w:val="16"/>
                      <w:lang w:val="en-US"/>
                    </w:rPr>
                  </w:rPrChange>
                </w:rPr>
                <w:t xml:space="preserve"> </w:t>
              </w:r>
              <w:r w:rsidRPr="00361407">
                <w:rPr>
                  <w:rFonts w:eastAsia="Times New Roman"/>
                  <w:color w:val="000000"/>
                  <w:sz w:val="20"/>
                  <w:szCs w:val="20"/>
                  <w:lang w:eastAsia="ru-RU"/>
                  <w:rPrChange w:id="1494" w:author="VP03" w:date="2017-09-10T21:12:00Z">
                    <w:rPr>
                      <w:rFonts w:ascii="Arial Narrow" w:eastAsia="Times New Roman" w:hAnsi="Arial Narrow" w:cs="Arial Narrow"/>
                      <w:color w:val="000000"/>
                      <w:sz w:val="16"/>
                      <w:szCs w:val="16"/>
                      <w:lang w:eastAsia="ru-RU"/>
                    </w:rPr>
                  </w:rPrChange>
                </w:rPr>
                <w:t xml:space="preserve">в сети </w:t>
              </w:r>
              <w:r w:rsidRPr="00361407">
                <w:rPr>
                  <w:rFonts w:eastAsia="Times New Roman"/>
                  <w:color w:val="000000"/>
                  <w:sz w:val="20"/>
                  <w:szCs w:val="20"/>
                  <w:lang w:val="en-US"/>
                  <w:rPrChange w:id="1495" w:author="VP03" w:date="2017-09-10T21:12:00Z">
                    <w:rPr>
                      <w:rFonts w:ascii="Arial Narrow" w:eastAsia="Times New Roman" w:hAnsi="Arial Narrow" w:cs="Arial Narrow"/>
                      <w:color w:val="000000"/>
                      <w:sz w:val="16"/>
                      <w:szCs w:val="16"/>
                      <w:lang w:val="en-US"/>
                    </w:rPr>
                  </w:rPrChange>
                </w:rPr>
                <w:t>Xpress</w:t>
              </w:r>
            </w:ins>
          </w:p>
        </w:tc>
      </w:tr>
      <w:tr w:rsidR="00361407" w:rsidRPr="00361407" w:rsidTr="00361407">
        <w:tblPrEx>
          <w:tblPrExChange w:id="1496" w:author="VP03" w:date="2017-09-10T21:13:00Z">
            <w:tblPrEx>
              <w:tblW w:w="91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457"/>
          <w:ins w:id="1497" w:author="VP03" w:date="2017-09-10T21:06:00Z"/>
          <w:trPrChange w:id="1498" w:author="VP03" w:date="2017-09-10T21:13:00Z">
            <w:trPr>
              <w:gridAfter w:val="0"/>
              <w:trHeight w:val="457"/>
            </w:trPr>
          </w:trPrChange>
        </w:trPr>
        <w:tc>
          <w:tcPr>
            <w:tcW w:w="1350" w:type="dxa"/>
            <w:shd w:val="clear" w:color="auto" w:fill="FFFFFF"/>
            <w:tcPrChange w:id="1499" w:author="VP03" w:date="2017-09-10T21:13:00Z">
              <w:tcPr>
                <w:tcW w:w="1071" w:type="dxa"/>
                <w:gridSpan w:val="2"/>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00" w:author="VP03" w:date="2017-09-10T21:06:00Z"/>
                <w:rFonts w:eastAsia="Times New Roman"/>
                <w:sz w:val="20"/>
                <w:szCs w:val="20"/>
                <w:rPrChange w:id="1501" w:author="VP03" w:date="2017-09-10T21:12:00Z">
                  <w:rPr>
                    <w:ins w:id="1502" w:author="VP03" w:date="2017-09-10T21:06:00Z"/>
                    <w:rFonts w:eastAsia="Times New Roman"/>
                    <w:szCs w:val="24"/>
                  </w:rPr>
                </w:rPrChange>
              </w:rPr>
              <w:pPrChange w:id="1503" w:author="VP03" w:date="2017-09-10T21:13:00Z">
                <w:pPr>
                  <w:spacing w:line="160" w:lineRule="exact"/>
                  <w:jc w:val="left"/>
                </w:pPr>
              </w:pPrChange>
            </w:pPr>
            <w:ins w:id="1504" w:author="VP03" w:date="2017-09-10T21:06:00Z">
              <w:r w:rsidRPr="00361407">
                <w:rPr>
                  <w:rFonts w:eastAsia="Times New Roman"/>
                  <w:color w:val="000000"/>
                  <w:sz w:val="20"/>
                  <w:szCs w:val="20"/>
                  <w:lang w:val="en-US"/>
                  <w:rPrChange w:id="1505" w:author="VP03" w:date="2017-09-10T21:12:00Z">
                    <w:rPr>
                      <w:rFonts w:ascii="Arial Narrow" w:eastAsia="Times New Roman" w:hAnsi="Arial Narrow" w:cs="Arial Narrow"/>
                      <w:color w:val="000000"/>
                      <w:sz w:val="16"/>
                      <w:szCs w:val="16"/>
                      <w:lang w:val="en-US"/>
                    </w:rPr>
                  </w:rPrChange>
                </w:rPr>
                <w:t>Thyraya</w:t>
              </w:r>
            </w:ins>
          </w:p>
        </w:tc>
        <w:tc>
          <w:tcPr>
            <w:tcW w:w="1165" w:type="dxa"/>
            <w:shd w:val="clear" w:color="auto" w:fill="FFFFFF"/>
            <w:tcPrChange w:id="1506" w:author="VP03" w:date="2017-09-10T21:13:00Z">
              <w:tcPr>
                <w:tcW w:w="576"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07" w:author="VP03" w:date="2017-09-10T21:06:00Z"/>
                <w:rFonts w:eastAsia="Times New Roman"/>
                <w:sz w:val="20"/>
                <w:szCs w:val="20"/>
                <w:rPrChange w:id="1508" w:author="VP03" w:date="2017-09-10T21:12:00Z">
                  <w:rPr>
                    <w:ins w:id="1509" w:author="VP03" w:date="2017-09-10T21:06:00Z"/>
                    <w:rFonts w:eastAsia="Times New Roman"/>
                    <w:szCs w:val="24"/>
                  </w:rPr>
                </w:rPrChange>
              </w:rPr>
              <w:pPrChange w:id="1510" w:author="VP03" w:date="2017-09-10T21:13:00Z">
                <w:pPr>
                  <w:spacing w:line="160" w:lineRule="exact"/>
                  <w:jc w:val="left"/>
                </w:pPr>
              </w:pPrChange>
            </w:pPr>
            <w:ins w:id="1511" w:author="VP03" w:date="2017-09-10T21:06:00Z">
              <w:r w:rsidRPr="00361407">
                <w:rPr>
                  <w:rFonts w:eastAsia="Times New Roman"/>
                  <w:color w:val="000000"/>
                  <w:sz w:val="20"/>
                  <w:szCs w:val="20"/>
                  <w:lang w:val="en-US"/>
                  <w:rPrChange w:id="1512" w:author="VP03" w:date="2017-09-10T21:12:00Z">
                    <w:rPr>
                      <w:rFonts w:ascii="Arial Narrow" w:eastAsia="Times New Roman" w:hAnsi="Arial Narrow" w:cs="Arial Narrow"/>
                      <w:color w:val="000000"/>
                      <w:sz w:val="16"/>
                      <w:szCs w:val="16"/>
                      <w:lang w:val="en-US"/>
                    </w:rPr>
                  </w:rPrChange>
                </w:rPr>
                <w:t>M</w:t>
              </w:r>
              <w:r w:rsidRPr="00361407">
                <w:rPr>
                  <w:rFonts w:eastAsia="Times New Roman"/>
                  <w:color w:val="000000"/>
                  <w:sz w:val="20"/>
                  <w:szCs w:val="20"/>
                  <w:rPrChange w:id="1513" w:author="VP03" w:date="2017-09-10T21:12:00Z">
                    <w:rPr>
                      <w:rFonts w:ascii="Arial Narrow" w:eastAsia="Times New Roman" w:hAnsi="Arial Narrow" w:cs="Arial Narrow"/>
                      <w:color w:val="000000"/>
                      <w:sz w:val="16"/>
                      <w:szCs w:val="16"/>
                      <w:lang w:val="en-US"/>
                    </w:rPr>
                  </w:rPrChange>
                </w:rPr>
                <w:t>2</w:t>
              </w:r>
              <w:r w:rsidRPr="00361407">
                <w:rPr>
                  <w:rFonts w:eastAsia="Times New Roman"/>
                  <w:color w:val="000000"/>
                  <w:sz w:val="20"/>
                  <w:szCs w:val="20"/>
                  <w:lang w:val="en-US"/>
                  <w:rPrChange w:id="1514" w:author="VP03" w:date="2017-09-10T21:12:00Z">
                    <w:rPr>
                      <w:rFonts w:ascii="Arial Narrow" w:eastAsia="Times New Roman" w:hAnsi="Arial Narrow" w:cs="Arial Narrow"/>
                      <w:color w:val="000000"/>
                      <w:sz w:val="16"/>
                      <w:szCs w:val="16"/>
                      <w:lang w:val="en-US"/>
                    </w:rPr>
                  </w:rPrChange>
                </w:rPr>
                <w:t>M</w:t>
              </w:r>
            </w:ins>
          </w:p>
        </w:tc>
        <w:tc>
          <w:tcPr>
            <w:tcW w:w="1440" w:type="dxa"/>
            <w:shd w:val="clear" w:color="auto" w:fill="FFFFFF"/>
            <w:tcPrChange w:id="1515" w:author="VP03" w:date="2017-09-10T21:13:00Z">
              <w:tcPr>
                <w:tcW w:w="603" w:type="dxa"/>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16" w:author="VP03" w:date="2017-09-10T21:06:00Z"/>
                <w:rFonts w:eastAsia="Times New Roman"/>
                <w:sz w:val="20"/>
                <w:szCs w:val="20"/>
                <w:rPrChange w:id="1517" w:author="VP03" w:date="2017-09-10T21:12:00Z">
                  <w:rPr>
                    <w:ins w:id="1518" w:author="VP03" w:date="2017-09-10T21:06:00Z"/>
                    <w:rFonts w:eastAsia="Times New Roman"/>
                    <w:szCs w:val="24"/>
                  </w:rPr>
                </w:rPrChange>
              </w:rPr>
              <w:pPrChange w:id="1519" w:author="VP03" w:date="2017-09-10T21:13:00Z">
                <w:pPr>
                  <w:spacing w:line="160" w:lineRule="exact"/>
                  <w:jc w:val="left"/>
                </w:pPr>
              </w:pPrChange>
            </w:pPr>
            <w:ins w:id="1520" w:author="VP03" w:date="2017-09-10T21:06:00Z">
              <w:r w:rsidRPr="00361407">
                <w:rPr>
                  <w:rFonts w:eastAsia="Times New Roman"/>
                  <w:color w:val="000000"/>
                  <w:sz w:val="20"/>
                  <w:szCs w:val="20"/>
                  <w:lang w:eastAsia="ru-RU"/>
                  <w:rPrChange w:id="1521" w:author="VP03" w:date="2017-09-10T21:12:00Z">
                    <w:rPr>
                      <w:rFonts w:ascii="Arial Narrow" w:eastAsia="Times New Roman" w:hAnsi="Arial Narrow" w:cs="Arial Narrow"/>
                      <w:color w:val="000000"/>
                      <w:sz w:val="16"/>
                      <w:szCs w:val="16"/>
                      <w:lang w:eastAsia="ru-RU"/>
                    </w:rPr>
                  </w:rPrChange>
                </w:rPr>
                <w:t>ГСО</w:t>
              </w:r>
            </w:ins>
          </w:p>
        </w:tc>
        <w:tc>
          <w:tcPr>
            <w:tcW w:w="1170" w:type="dxa"/>
            <w:shd w:val="clear" w:color="auto" w:fill="FFFFFF"/>
            <w:tcPrChange w:id="1522" w:author="VP03" w:date="2017-09-10T21:13:00Z">
              <w:tcPr>
                <w:tcW w:w="1073"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23" w:author="VP03" w:date="2017-09-10T21:06:00Z"/>
                <w:rFonts w:eastAsia="Times New Roman"/>
                <w:sz w:val="20"/>
                <w:szCs w:val="20"/>
                <w:rPrChange w:id="1524" w:author="VP03" w:date="2017-09-10T21:12:00Z">
                  <w:rPr>
                    <w:ins w:id="1525" w:author="VP03" w:date="2017-09-10T21:06:00Z"/>
                    <w:rFonts w:eastAsia="Times New Roman"/>
                    <w:szCs w:val="24"/>
                  </w:rPr>
                </w:rPrChange>
              </w:rPr>
              <w:pPrChange w:id="1526" w:author="VP03" w:date="2017-09-10T21:13:00Z">
                <w:pPr>
                  <w:spacing w:line="160" w:lineRule="exact"/>
                  <w:jc w:val="left"/>
                </w:pPr>
              </w:pPrChange>
            </w:pPr>
            <w:ins w:id="1527" w:author="VP03" w:date="2017-09-10T21:06:00Z">
              <w:r w:rsidRPr="00361407">
                <w:rPr>
                  <w:rFonts w:eastAsia="Times New Roman"/>
                  <w:color w:val="000000"/>
                  <w:sz w:val="20"/>
                  <w:szCs w:val="20"/>
                  <w:lang w:eastAsia="ru-RU"/>
                  <w:rPrChange w:id="1528" w:author="VP03" w:date="2017-09-10T21:12:00Z">
                    <w:rPr>
                      <w:rFonts w:ascii="Arial Narrow" w:eastAsia="Times New Roman" w:hAnsi="Arial Narrow" w:cs="Arial Narrow"/>
                      <w:color w:val="000000"/>
                      <w:sz w:val="16"/>
                      <w:szCs w:val="16"/>
                      <w:lang w:eastAsia="ru-RU"/>
                    </w:rPr>
                  </w:rPrChange>
                </w:rPr>
                <w:t>0,8-2,0</w:t>
              </w:r>
            </w:ins>
          </w:p>
        </w:tc>
        <w:tc>
          <w:tcPr>
            <w:tcW w:w="2160" w:type="dxa"/>
            <w:shd w:val="clear" w:color="auto" w:fill="FFFFFF"/>
            <w:tcPrChange w:id="1529" w:author="VP03" w:date="2017-09-10T21:13:00Z">
              <w:tcPr>
                <w:tcW w:w="1371" w:type="dxa"/>
                <w:gridSpan w:val="3"/>
                <w:tcBorders>
                  <w:top w:val="single" w:sz="4" w:space="0" w:color="auto"/>
                  <w:left w:val="single" w:sz="4" w:space="0" w:color="auto"/>
                  <w:bottom w:val="nil"/>
                  <w:right w:val="nil"/>
                </w:tcBorders>
                <w:shd w:val="clear" w:color="auto" w:fill="FFFFFF"/>
                <w:vAlign w:val="bottom"/>
              </w:tcPr>
            </w:tcPrChange>
          </w:tcPr>
          <w:p w:rsidR="00361407" w:rsidRPr="00361407" w:rsidRDefault="00361407">
            <w:pPr>
              <w:jc w:val="left"/>
              <w:rPr>
                <w:ins w:id="1530" w:author="VP03" w:date="2017-09-10T21:06:00Z"/>
                <w:rFonts w:eastAsia="Times New Roman"/>
                <w:sz w:val="20"/>
                <w:szCs w:val="20"/>
                <w:rPrChange w:id="1531" w:author="VP03" w:date="2017-09-10T21:12:00Z">
                  <w:rPr>
                    <w:ins w:id="1532" w:author="VP03" w:date="2017-09-10T21:06:00Z"/>
                    <w:rFonts w:eastAsia="Times New Roman"/>
                    <w:szCs w:val="24"/>
                  </w:rPr>
                </w:rPrChange>
              </w:rPr>
            </w:pPr>
            <w:ins w:id="1533" w:author="VP03" w:date="2017-09-10T21:06:00Z">
              <w:r w:rsidRPr="00361407">
                <w:rPr>
                  <w:rFonts w:eastAsia="Times New Roman"/>
                  <w:color w:val="000000"/>
                  <w:sz w:val="20"/>
                  <w:szCs w:val="20"/>
                  <w:lang w:eastAsia="ru-RU"/>
                  <w:rPrChange w:id="1534" w:author="VP03" w:date="2017-09-10T21:12:00Z">
                    <w:rPr>
                      <w:rFonts w:ascii="Arial Narrow" w:eastAsia="Times New Roman" w:hAnsi="Arial Narrow" w:cs="Arial Narrow"/>
                      <w:color w:val="000000"/>
                      <w:sz w:val="16"/>
                      <w:szCs w:val="16"/>
                      <w:lang w:eastAsia="ru-RU"/>
                    </w:rPr>
                  </w:rPrChange>
                </w:rPr>
                <w:t>Региональная (</w:t>
              </w:r>
            </w:ins>
            <w:ins w:id="1535" w:author="VP03" w:date="2017-09-10T21:11:00Z">
              <w:r w:rsidRPr="00361407">
                <w:rPr>
                  <w:rFonts w:eastAsia="Times New Roman"/>
                  <w:color w:val="000000"/>
                  <w:sz w:val="20"/>
                  <w:szCs w:val="20"/>
                  <w:lang w:eastAsia="ru-RU"/>
                  <w:rPrChange w:id="1536" w:author="VP03" w:date="2017-09-10T21:12:00Z">
                    <w:rPr>
                      <w:rFonts w:ascii="Arial Narrow" w:eastAsia="Times New Roman" w:hAnsi="Arial Narrow" w:cs="Arial Narrow"/>
                      <w:color w:val="000000"/>
                      <w:sz w:val="16"/>
                      <w:szCs w:val="16"/>
                      <w:lang w:eastAsia="ru-RU"/>
                    </w:rPr>
                  </w:rPrChange>
                </w:rPr>
                <w:t>Россия</w:t>
              </w:r>
            </w:ins>
            <w:ins w:id="1537" w:author="VP03" w:date="2017-09-10T21:06:00Z">
              <w:r w:rsidRPr="00361407">
                <w:rPr>
                  <w:rFonts w:eastAsia="Times New Roman"/>
                  <w:color w:val="000000"/>
                  <w:sz w:val="20"/>
                  <w:szCs w:val="20"/>
                  <w:lang w:eastAsia="ru-RU"/>
                  <w:rPrChange w:id="1538" w:author="VP03" w:date="2017-09-10T21:12:00Z">
                    <w:rPr>
                      <w:rFonts w:ascii="Arial Narrow" w:eastAsia="Times New Roman" w:hAnsi="Arial Narrow" w:cs="Arial Narrow"/>
                      <w:color w:val="000000"/>
                      <w:sz w:val="16"/>
                      <w:szCs w:val="16"/>
                      <w:lang w:eastAsia="ru-RU"/>
                    </w:rPr>
                  </w:rPrChange>
                </w:rPr>
                <w:t xml:space="preserve"> 40%)</w:t>
              </w:r>
            </w:ins>
          </w:p>
        </w:tc>
        <w:tc>
          <w:tcPr>
            <w:tcW w:w="2379" w:type="dxa"/>
            <w:shd w:val="clear" w:color="auto" w:fill="FFFFFF"/>
            <w:tcPrChange w:id="1539" w:author="VP03" w:date="2017-09-10T21:13:00Z">
              <w:tcPr>
                <w:tcW w:w="2379" w:type="dxa"/>
                <w:gridSpan w:val="3"/>
                <w:tcBorders>
                  <w:top w:val="single" w:sz="4" w:space="0" w:color="auto"/>
                  <w:left w:val="single" w:sz="4" w:space="0" w:color="auto"/>
                  <w:bottom w:val="nil"/>
                  <w:right w:val="single" w:sz="4" w:space="0" w:color="auto"/>
                </w:tcBorders>
                <w:shd w:val="clear" w:color="auto" w:fill="FFFFFF"/>
                <w:vAlign w:val="bottom"/>
              </w:tcPr>
            </w:tcPrChange>
          </w:tcPr>
          <w:p w:rsidR="00361407" w:rsidRPr="00361407" w:rsidRDefault="00361407">
            <w:pPr>
              <w:jc w:val="left"/>
              <w:rPr>
                <w:ins w:id="1540" w:author="VP03" w:date="2017-09-10T21:06:00Z"/>
                <w:rFonts w:eastAsia="Times New Roman"/>
                <w:sz w:val="20"/>
                <w:szCs w:val="20"/>
                <w:rPrChange w:id="1541" w:author="VP03" w:date="2017-09-10T21:12:00Z">
                  <w:rPr>
                    <w:ins w:id="1542" w:author="VP03" w:date="2017-09-10T21:06:00Z"/>
                    <w:rFonts w:eastAsia="Times New Roman"/>
                    <w:szCs w:val="24"/>
                  </w:rPr>
                </w:rPrChange>
              </w:rPr>
            </w:pPr>
            <w:ins w:id="1543" w:author="VP03" w:date="2017-09-10T21:06:00Z">
              <w:r w:rsidRPr="00361407">
                <w:rPr>
                  <w:rFonts w:eastAsia="Times New Roman"/>
                  <w:color w:val="000000"/>
                  <w:sz w:val="20"/>
                  <w:szCs w:val="20"/>
                  <w:lang w:eastAsia="ru-RU"/>
                  <w:rPrChange w:id="1544" w:author="VP03" w:date="2017-09-10T21:12:00Z">
                    <w:rPr>
                      <w:rFonts w:ascii="Arial Narrow" w:eastAsia="Times New Roman" w:hAnsi="Arial Narrow" w:cs="Arial Narrow"/>
                      <w:color w:val="000000"/>
                      <w:sz w:val="16"/>
                      <w:szCs w:val="16"/>
                      <w:lang w:eastAsia="ru-RU"/>
                    </w:rPr>
                  </w:rPrChange>
                </w:rPr>
                <w:t>Планируется запустить дополнительные спутники</w:t>
              </w:r>
            </w:ins>
          </w:p>
        </w:tc>
      </w:tr>
      <w:tr w:rsidR="00361407" w:rsidRPr="00361407" w:rsidTr="00361407">
        <w:tblPrEx>
          <w:tblPrExChange w:id="1545" w:author="VP03" w:date="2017-09-10T21:13:00Z">
            <w:tblPrEx>
              <w:tblW w:w="91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463"/>
          <w:ins w:id="1546" w:author="VP03" w:date="2017-09-10T21:06:00Z"/>
          <w:trPrChange w:id="1547" w:author="VP03" w:date="2017-09-10T21:13:00Z">
            <w:trPr>
              <w:gridAfter w:val="0"/>
              <w:trHeight w:val="463"/>
            </w:trPr>
          </w:trPrChange>
        </w:trPr>
        <w:tc>
          <w:tcPr>
            <w:tcW w:w="1350" w:type="dxa"/>
            <w:shd w:val="clear" w:color="auto" w:fill="FFFFFF"/>
            <w:tcPrChange w:id="1548" w:author="VP03" w:date="2017-09-10T21:13:00Z">
              <w:tcPr>
                <w:tcW w:w="1071" w:type="dxa"/>
                <w:gridSpan w:val="2"/>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49" w:author="VP03" w:date="2017-09-10T21:06:00Z"/>
                <w:rFonts w:eastAsia="Times New Roman"/>
                <w:sz w:val="20"/>
                <w:szCs w:val="20"/>
                <w:rPrChange w:id="1550" w:author="VP03" w:date="2017-09-10T21:12:00Z">
                  <w:rPr>
                    <w:ins w:id="1551" w:author="VP03" w:date="2017-09-10T21:06:00Z"/>
                    <w:rFonts w:eastAsia="Times New Roman"/>
                    <w:szCs w:val="24"/>
                  </w:rPr>
                </w:rPrChange>
              </w:rPr>
              <w:pPrChange w:id="1552" w:author="VP03" w:date="2017-09-10T21:13:00Z">
                <w:pPr>
                  <w:spacing w:line="160" w:lineRule="exact"/>
                  <w:jc w:val="left"/>
                </w:pPr>
              </w:pPrChange>
            </w:pPr>
            <w:ins w:id="1553" w:author="VP03" w:date="2017-09-10T21:06:00Z">
              <w:r w:rsidRPr="00361407">
                <w:rPr>
                  <w:rFonts w:eastAsia="Times New Roman"/>
                  <w:color w:val="000000"/>
                  <w:sz w:val="20"/>
                  <w:szCs w:val="20"/>
                  <w:lang w:val="en-US"/>
                  <w:rPrChange w:id="1554" w:author="VP03" w:date="2017-09-10T21:12:00Z">
                    <w:rPr>
                      <w:rFonts w:ascii="Arial Narrow" w:eastAsia="Times New Roman" w:hAnsi="Arial Narrow" w:cs="Arial Narrow"/>
                      <w:color w:val="000000"/>
                      <w:sz w:val="16"/>
                      <w:szCs w:val="16"/>
                      <w:lang w:val="en-US"/>
                    </w:rPr>
                  </w:rPrChange>
                </w:rPr>
                <w:t xml:space="preserve">EchoStar </w:t>
              </w:r>
              <w:r w:rsidRPr="00361407">
                <w:rPr>
                  <w:rFonts w:eastAsia="Times New Roman"/>
                  <w:color w:val="000000"/>
                  <w:sz w:val="20"/>
                  <w:szCs w:val="20"/>
                  <w:lang w:eastAsia="ru-RU"/>
                  <w:rPrChange w:id="1555" w:author="VP03" w:date="2017-09-10T21:12:00Z">
                    <w:rPr>
                      <w:rFonts w:ascii="Arial Narrow" w:eastAsia="Times New Roman" w:hAnsi="Arial Narrow" w:cs="Arial Narrow"/>
                      <w:color w:val="000000"/>
                      <w:sz w:val="16"/>
                      <w:szCs w:val="16"/>
                      <w:lang w:eastAsia="ru-RU"/>
                    </w:rPr>
                  </w:rPrChange>
                </w:rPr>
                <w:t>ХХГ</w:t>
              </w:r>
            </w:ins>
          </w:p>
        </w:tc>
        <w:tc>
          <w:tcPr>
            <w:tcW w:w="1165" w:type="dxa"/>
            <w:shd w:val="clear" w:color="auto" w:fill="FFFFFF"/>
            <w:tcPrChange w:id="1556" w:author="VP03" w:date="2017-09-10T21:13:00Z">
              <w:tcPr>
                <w:tcW w:w="576"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57" w:author="VP03" w:date="2017-09-10T21:06:00Z"/>
                <w:rFonts w:eastAsia="Times New Roman"/>
                <w:sz w:val="20"/>
                <w:szCs w:val="20"/>
                <w:rPrChange w:id="1558" w:author="VP03" w:date="2017-09-10T21:12:00Z">
                  <w:rPr>
                    <w:ins w:id="1559" w:author="VP03" w:date="2017-09-10T21:06:00Z"/>
                    <w:rFonts w:eastAsia="Times New Roman"/>
                    <w:szCs w:val="24"/>
                  </w:rPr>
                </w:rPrChange>
              </w:rPr>
              <w:pPrChange w:id="1560" w:author="VP03" w:date="2017-09-10T21:13:00Z">
                <w:pPr>
                  <w:spacing w:line="160" w:lineRule="exact"/>
                  <w:jc w:val="left"/>
                </w:pPr>
              </w:pPrChange>
            </w:pPr>
            <w:ins w:id="1561" w:author="VP03" w:date="2017-09-10T21:06:00Z">
              <w:r w:rsidRPr="00361407">
                <w:rPr>
                  <w:rFonts w:eastAsia="Times New Roman"/>
                  <w:color w:val="000000"/>
                  <w:sz w:val="20"/>
                  <w:szCs w:val="20"/>
                  <w:lang w:val="en-US"/>
                  <w:rPrChange w:id="1562" w:author="VP03" w:date="2017-09-10T21:12:00Z">
                    <w:rPr>
                      <w:rFonts w:ascii="Arial Narrow" w:eastAsia="Times New Roman" w:hAnsi="Arial Narrow" w:cs="Arial Narrow"/>
                      <w:color w:val="000000"/>
                      <w:sz w:val="16"/>
                      <w:szCs w:val="16"/>
                      <w:lang w:val="en-US"/>
                    </w:rPr>
                  </w:rPrChange>
                </w:rPr>
                <w:t>M2M’lol</w:t>
              </w:r>
            </w:ins>
          </w:p>
        </w:tc>
        <w:tc>
          <w:tcPr>
            <w:tcW w:w="1440" w:type="dxa"/>
            <w:shd w:val="clear" w:color="auto" w:fill="FFFFFF"/>
            <w:tcPrChange w:id="1563" w:author="VP03" w:date="2017-09-10T21:13:00Z">
              <w:tcPr>
                <w:tcW w:w="603" w:type="dxa"/>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64" w:author="VP03" w:date="2017-09-10T21:06:00Z"/>
                <w:rFonts w:eastAsia="Times New Roman"/>
                <w:sz w:val="20"/>
                <w:szCs w:val="20"/>
                <w:rPrChange w:id="1565" w:author="VP03" w:date="2017-09-10T21:12:00Z">
                  <w:rPr>
                    <w:ins w:id="1566" w:author="VP03" w:date="2017-09-10T21:06:00Z"/>
                    <w:rFonts w:eastAsia="Times New Roman"/>
                    <w:szCs w:val="24"/>
                  </w:rPr>
                </w:rPrChange>
              </w:rPr>
              <w:pPrChange w:id="1567" w:author="VP03" w:date="2017-09-10T21:13:00Z">
                <w:pPr>
                  <w:spacing w:line="160" w:lineRule="exact"/>
                  <w:jc w:val="left"/>
                </w:pPr>
              </w:pPrChange>
            </w:pPr>
            <w:ins w:id="1568" w:author="VP03" w:date="2017-09-10T21:06:00Z">
              <w:r w:rsidRPr="00361407">
                <w:rPr>
                  <w:rFonts w:eastAsia="Times New Roman"/>
                  <w:color w:val="000000"/>
                  <w:sz w:val="20"/>
                  <w:szCs w:val="20"/>
                  <w:lang w:eastAsia="ru-RU"/>
                  <w:rPrChange w:id="1569" w:author="VP03" w:date="2017-09-10T21:12:00Z">
                    <w:rPr>
                      <w:rFonts w:ascii="Arial Narrow" w:eastAsia="Times New Roman" w:hAnsi="Arial Narrow" w:cs="Arial Narrow"/>
                      <w:color w:val="000000"/>
                      <w:sz w:val="16"/>
                      <w:szCs w:val="16"/>
                      <w:lang w:eastAsia="ru-RU"/>
                    </w:rPr>
                  </w:rPrChange>
                </w:rPr>
                <w:t>ГСО</w:t>
              </w:r>
            </w:ins>
          </w:p>
        </w:tc>
        <w:tc>
          <w:tcPr>
            <w:tcW w:w="1170" w:type="dxa"/>
            <w:shd w:val="clear" w:color="auto" w:fill="FFFFFF"/>
            <w:tcPrChange w:id="1570" w:author="VP03" w:date="2017-09-10T21:13:00Z">
              <w:tcPr>
                <w:tcW w:w="1073"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71" w:author="VP03" w:date="2017-09-10T21:06:00Z"/>
                <w:rFonts w:eastAsia="Times New Roman"/>
                <w:sz w:val="20"/>
                <w:szCs w:val="20"/>
                <w:rPrChange w:id="1572" w:author="VP03" w:date="2017-09-10T21:12:00Z">
                  <w:rPr>
                    <w:ins w:id="1573" w:author="VP03" w:date="2017-09-10T21:06:00Z"/>
                    <w:rFonts w:eastAsia="Times New Roman"/>
                    <w:sz w:val="10"/>
                    <w:szCs w:val="10"/>
                  </w:rPr>
                </w:rPrChange>
              </w:rPr>
            </w:pPr>
          </w:p>
        </w:tc>
        <w:tc>
          <w:tcPr>
            <w:tcW w:w="2160" w:type="dxa"/>
            <w:shd w:val="clear" w:color="auto" w:fill="FFFFFF"/>
            <w:tcPrChange w:id="1574" w:author="VP03" w:date="2017-09-10T21:13:00Z">
              <w:tcPr>
                <w:tcW w:w="1371"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75" w:author="VP03" w:date="2017-09-10T21:06:00Z"/>
                <w:rFonts w:eastAsia="Times New Roman"/>
                <w:sz w:val="20"/>
                <w:szCs w:val="20"/>
                <w:rPrChange w:id="1576" w:author="VP03" w:date="2017-09-10T21:12:00Z">
                  <w:rPr>
                    <w:ins w:id="1577" w:author="VP03" w:date="2017-09-10T21:06:00Z"/>
                    <w:rFonts w:eastAsia="Times New Roman"/>
                    <w:szCs w:val="24"/>
                  </w:rPr>
                </w:rPrChange>
              </w:rPr>
              <w:pPrChange w:id="1578" w:author="VP03" w:date="2017-09-10T21:13:00Z">
                <w:pPr>
                  <w:spacing w:line="160" w:lineRule="exact"/>
                  <w:jc w:val="left"/>
                </w:pPr>
              </w:pPrChange>
            </w:pPr>
            <w:ins w:id="1579" w:author="VP03" w:date="2017-09-10T21:06:00Z">
              <w:r w:rsidRPr="00361407">
                <w:rPr>
                  <w:rFonts w:eastAsia="Times New Roman"/>
                  <w:color w:val="000000"/>
                  <w:sz w:val="20"/>
                  <w:szCs w:val="20"/>
                  <w:lang w:eastAsia="ru-RU"/>
                  <w:rPrChange w:id="1580" w:author="VP03" w:date="2017-09-10T21:12:00Z">
                    <w:rPr>
                      <w:rFonts w:ascii="Arial Narrow" w:eastAsia="Times New Roman" w:hAnsi="Arial Narrow" w:cs="Arial Narrow"/>
                      <w:color w:val="000000"/>
                      <w:sz w:val="16"/>
                      <w:szCs w:val="16"/>
                      <w:lang w:eastAsia="ru-RU"/>
                    </w:rPr>
                  </w:rPrChange>
                </w:rPr>
                <w:t>Европа</w:t>
              </w:r>
            </w:ins>
          </w:p>
          <w:p w:rsidR="00361407" w:rsidRPr="00361407" w:rsidRDefault="00361407">
            <w:pPr>
              <w:jc w:val="left"/>
              <w:rPr>
                <w:ins w:id="1581" w:author="VP03" w:date="2017-09-10T21:06:00Z"/>
                <w:rFonts w:eastAsia="Times New Roman"/>
                <w:sz w:val="20"/>
                <w:szCs w:val="20"/>
                <w:rPrChange w:id="1582" w:author="VP03" w:date="2017-09-10T21:12:00Z">
                  <w:rPr>
                    <w:ins w:id="1583" w:author="VP03" w:date="2017-09-10T21:06:00Z"/>
                    <w:rFonts w:eastAsia="Times New Roman"/>
                    <w:szCs w:val="24"/>
                  </w:rPr>
                </w:rPrChange>
              </w:rPr>
              <w:pPrChange w:id="1584" w:author="VP03" w:date="2017-09-10T21:13:00Z">
                <w:pPr>
                  <w:spacing w:line="160" w:lineRule="exact"/>
                  <w:jc w:val="left"/>
                </w:pPr>
              </w:pPrChange>
            </w:pPr>
            <w:ins w:id="1585" w:author="VP03" w:date="2017-09-10T21:06:00Z">
              <w:r w:rsidRPr="00361407">
                <w:rPr>
                  <w:rFonts w:eastAsia="Times New Roman"/>
                  <w:color w:val="000000"/>
                  <w:sz w:val="20"/>
                  <w:szCs w:val="20"/>
                  <w:lang w:eastAsia="ru-RU"/>
                  <w:rPrChange w:id="1586" w:author="VP03" w:date="2017-09-10T21:12:00Z">
                    <w:rPr>
                      <w:rFonts w:ascii="Arial Narrow" w:eastAsia="Times New Roman" w:hAnsi="Arial Narrow" w:cs="Arial Narrow"/>
                      <w:color w:val="000000"/>
                      <w:sz w:val="16"/>
                      <w:szCs w:val="16"/>
                      <w:lang w:eastAsia="ru-RU"/>
                    </w:rPr>
                  </w:rPrChange>
                </w:rPr>
                <w:t>(многолучевая зона)</w:t>
              </w:r>
            </w:ins>
          </w:p>
        </w:tc>
        <w:tc>
          <w:tcPr>
            <w:tcW w:w="2379" w:type="dxa"/>
            <w:shd w:val="clear" w:color="auto" w:fill="FFFFFF"/>
            <w:tcPrChange w:id="1587" w:author="VP03" w:date="2017-09-10T21:13:00Z">
              <w:tcPr>
                <w:tcW w:w="2379" w:type="dxa"/>
                <w:gridSpan w:val="3"/>
                <w:tcBorders>
                  <w:top w:val="single" w:sz="4" w:space="0" w:color="auto"/>
                  <w:left w:val="single" w:sz="4" w:space="0" w:color="auto"/>
                  <w:bottom w:val="nil"/>
                  <w:right w:val="single" w:sz="4" w:space="0" w:color="auto"/>
                </w:tcBorders>
                <w:shd w:val="clear" w:color="auto" w:fill="FFFFFF"/>
              </w:tcPr>
            </w:tcPrChange>
          </w:tcPr>
          <w:p w:rsidR="00361407" w:rsidRPr="00361407" w:rsidRDefault="00361407">
            <w:pPr>
              <w:jc w:val="left"/>
              <w:rPr>
                <w:ins w:id="1588" w:author="VP03" w:date="2017-09-10T21:06:00Z"/>
                <w:rFonts w:eastAsia="Times New Roman"/>
                <w:sz w:val="20"/>
                <w:szCs w:val="20"/>
                <w:rPrChange w:id="1589" w:author="VP03" w:date="2017-09-10T21:12:00Z">
                  <w:rPr>
                    <w:ins w:id="1590" w:author="VP03" w:date="2017-09-10T21:06:00Z"/>
                    <w:rFonts w:eastAsia="Times New Roman"/>
                    <w:szCs w:val="24"/>
                  </w:rPr>
                </w:rPrChange>
              </w:rPr>
            </w:pPr>
            <w:ins w:id="1591" w:author="VP03" w:date="2017-09-10T21:06:00Z">
              <w:r w:rsidRPr="00361407">
                <w:rPr>
                  <w:rFonts w:eastAsia="Times New Roman"/>
                  <w:color w:val="000000"/>
                  <w:sz w:val="20"/>
                  <w:szCs w:val="20"/>
                  <w:lang w:eastAsia="ru-RU"/>
                  <w:rPrChange w:id="1592" w:author="VP03" w:date="2017-09-10T21:12:00Z">
                    <w:rPr>
                      <w:rFonts w:ascii="Arial Narrow" w:eastAsia="Times New Roman" w:hAnsi="Arial Narrow" w:cs="Arial Narrow"/>
                      <w:color w:val="000000"/>
                      <w:sz w:val="16"/>
                      <w:szCs w:val="16"/>
                      <w:lang w:eastAsia="ru-RU"/>
                    </w:rPr>
                  </w:rPrChange>
                </w:rPr>
                <w:t>Начало штатной эксплуатации 2017 г.</w:t>
              </w:r>
            </w:ins>
          </w:p>
        </w:tc>
      </w:tr>
      <w:tr w:rsidR="00361407" w:rsidRPr="00361407" w:rsidTr="00361407">
        <w:tblPrEx>
          <w:tblPrExChange w:id="1593" w:author="VP03" w:date="2017-09-10T21:13:00Z">
            <w:tblPrEx>
              <w:tblW w:w="91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457"/>
          <w:ins w:id="1594" w:author="VP03" w:date="2017-09-10T21:06:00Z"/>
          <w:trPrChange w:id="1595" w:author="VP03" w:date="2017-09-10T21:13:00Z">
            <w:trPr>
              <w:gridAfter w:val="0"/>
              <w:trHeight w:val="457"/>
            </w:trPr>
          </w:trPrChange>
        </w:trPr>
        <w:tc>
          <w:tcPr>
            <w:tcW w:w="1350" w:type="dxa"/>
            <w:shd w:val="clear" w:color="auto" w:fill="FFFFFF"/>
            <w:tcPrChange w:id="1596" w:author="VP03" w:date="2017-09-10T21:13:00Z">
              <w:tcPr>
                <w:tcW w:w="1071" w:type="dxa"/>
                <w:gridSpan w:val="2"/>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597" w:author="VP03" w:date="2017-09-10T21:06:00Z"/>
                <w:rFonts w:eastAsia="Times New Roman"/>
                <w:sz w:val="20"/>
                <w:szCs w:val="20"/>
                <w:rPrChange w:id="1598" w:author="VP03" w:date="2017-09-10T21:12:00Z">
                  <w:rPr>
                    <w:ins w:id="1599" w:author="VP03" w:date="2017-09-10T21:06:00Z"/>
                    <w:rFonts w:eastAsia="Times New Roman"/>
                    <w:szCs w:val="24"/>
                  </w:rPr>
                </w:rPrChange>
              </w:rPr>
              <w:pPrChange w:id="1600" w:author="VP03" w:date="2017-09-10T21:13:00Z">
                <w:pPr>
                  <w:spacing w:line="160" w:lineRule="exact"/>
                  <w:jc w:val="left"/>
                </w:pPr>
              </w:pPrChange>
            </w:pPr>
            <w:ins w:id="1601" w:author="VP03" w:date="2017-09-10T21:06:00Z">
              <w:r w:rsidRPr="00361407">
                <w:rPr>
                  <w:rFonts w:eastAsia="Times New Roman"/>
                  <w:color w:val="000000"/>
                  <w:sz w:val="20"/>
                  <w:szCs w:val="20"/>
                  <w:lang w:val="en-US"/>
                  <w:rPrChange w:id="1602" w:author="VP03" w:date="2017-09-10T21:12:00Z">
                    <w:rPr>
                      <w:rFonts w:ascii="Arial Narrow" w:eastAsia="Times New Roman" w:hAnsi="Arial Narrow" w:cs="Arial Narrow"/>
                      <w:color w:val="000000"/>
                      <w:sz w:val="16"/>
                      <w:szCs w:val="16"/>
                      <w:lang w:val="en-US"/>
                    </w:rPr>
                  </w:rPrChange>
                </w:rPr>
                <w:t>Iridium</w:t>
              </w:r>
            </w:ins>
          </w:p>
        </w:tc>
        <w:tc>
          <w:tcPr>
            <w:tcW w:w="1165" w:type="dxa"/>
            <w:shd w:val="clear" w:color="auto" w:fill="FFFFFF"/>
            <w:tcPrChange w:id="1603" w:author="VP03" w:date="2017-09-10T21:13:00Z">
              <w:tcPr>
                <w:tcW w:w="576"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604" w:author="VP03" w:date="2017-09-10T21:06:00Z"/>
                <w:rFonts w:eastAsia="Times New Roman"/>
                <w:sz w:val="20"/>
                <w:szCs w:val="20"/>
                <w:rPrChange w:id="1605" w:author="VP03" w:date="2017-09-10T21:12:00Z">
                  <w:rPr>
                    <w:ins w:id="1606" w:author="VP03" w:date="2017-09-10T21:06:00Z"/>
                    <w:rFonts w:eastAsia="Times New Roman"/>
                    <w:szCs w:val="24"/>
                  </w:rPr>
                </w:rPrChange>
              </w:rPr>
              <w:pPrChange w:id="1607" w:author="VP03" w:date="2017-09-10T21:13:00Z">
                <w:pPr>
                  <w:spacing w:line="160" w:lineRule="exact"/>
                  <w:jc w:val="left"/>
                </w:pPr>
              </w:pPrChange>
            </w:pPr>
            <w:ins w:id="1608" w:author="VP03" w:date="2017-09-10T21:06:00Z">
              <w:r w:rsidRPr="00361407">
                <w:rPr>
                  <w:rFonts w:eastAsia="Times New Roman"/>
                  <w:color w:val="000000"/>
                  <w:sz w:val="20"/>
                  <w:szCs w:val="20"/>
                  <w:lang w:val="en-US"/>
                  <w:rPrChange w:id="1609" w:author="VP03" w:date="2017-09-10T21:12:00Z">
                    <w:rPr>
                      <w:rFonts w:ascii="Arial Narrow" w:eastAsia="Times New Roman" w:hAnsi="Arial Narrow" w:cs="Arial Narrow"/>
                      <w:color w:val="000000"/>
                      <w:sz w:val="16"/>
                      <w:szCs w:val="16"/>
                      <w:lang w:val="en-US"/>
                    </w:rPr>
                  </w:rPrChange>
                </w:rPr>
                <w:t>SBD</w:t>
              </w:r>
            </w:ins>
          </w:p>
        </w:tc>
        <w:tc>
          <w:tcPr>
            <w:tcW w:w="1440" w:type="dxa"/>
            <w:shd w:val="clear" w:color="auto" w:fill="FFFFFF"/>
            <w:tcPrChange w:id="1610" w:author="VP03" w:date="2017-09-10T21:13:00Z">
              <w:tcPr>
                <w:tcW w:w="603" w:type="dxa"/>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611" w:author="VP03" w:date="2017-09-10T21:06:00Z"/>
                <w:rFonts w:eastAsia="Times New Roman"/>
                <w:sz w:val="20"/>
                <w:szCs w:val="20"/>
                <w:rPrChange w:id="1612" w:author="VP03" w:date="2017-09-10T21:12:00Z">
                  <w:rPr>
                    <w:ins w:id="1613" w:author="VP03" w:date="2017-09-10T21:06:00Z"/>
                    <w:rFonts w:eastAsia="Times New Roman"/>
                    <w:szCs w:val="24"/>
                  </w:rPr>
                </w:rPrChange>
              </w:rPr>
              <w:pPrChange w:id="1614" w:author="VP03" w:date="2017-09-10T21:13:00Z">
                <w:pPr>
                  <w:spacing w:line="220" w:lineRule="exact"/>
                  <w:jc w:val="left"/>
                </w:pPr>
              </w:pPrChange>
            </w:pPr>
            <w:ins w:id="1615" w:author="VP03" w:date="2017-09-10T21:06:00Z">
              <w:r w:rsidRPr="00361407">
                <w:rPr>
                  <w:rFonts w:eastAsia="Times New Roman"/>
                  <w:color w:val="000000"/>
                  <w:sz w:val="20"/>
                  <w:szCs w:val="20"/>
                  <w:lang w:eastAsia="ru-RU"/>
                </w:rPr>
                <w:t>НГСО</w:t>
              </w:r>
            </w:ins>
          </w:p>
        </w:tc>
        <w:tc>
          <w:tcPr>
            <w:tcW w:w="1170" w:type="dxa"/>
            <w:shd w:val="clear" w:color="auto" w:fill="FFFFFF"/>
            <w:tcPrChange w:id="1616" w:author="VP03" w:date="2017-09-10T21:13:00Z">
              <w:tcPr>
                <w:tcW w:w="1073"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617" w:author="VP03" w:date="2017-09-10T21:06:00Z"/>
                <w:rFonts w:eastAsia="Times New Roman"/>
                <w:sz w:val="20"/>
                <w:szCs w:val="20"/>
                <w:rPrChange w:id="1618" w:author="VP03" w:date="2017-09-10T21:12:00Z">
                  <w:rPr>
                    <w:ins w:id="1619" w:author="VP03" w:date="2017-09-10T21:06:00Z"/>
                    <w:rFonts w:eastAsia="Times New Roman"/>
                    <w:szCs w:val="24"/>
                  </w:rPr>
                </w:rPrChange>
              </w:rPr>
              <w:pPrChange w:id="1620" w:author="VP03" w:date="2017-09-10T21:13:00Z">
                <w:pPr>
                  <w:spacing w:line="160" w:lineRule="exact"/>
                  <w:jc w:val="left"/>
                </w:pPr>
              </w:pPrChange>
            </w:pPr>
            <w:ins w:id="1621" w:author="VP03" w:date="2017-09-10T21:06:00Z">
              <w:r w:rsidRPr="00361407">
                <w:rPr>
                  <w:rFonts w:eastAsia="Times New Roman"/>
                  <w:color w:val="000000"/>
                  <w:sz w:val="20"/>
                  <w:szCs w:val="20"/>
                  <w:lang w:eastAsia="ru-RU"/>
                  <w:rPrChange w:id="1622" w:author="VP03" w:date="2017-09-10T21:12:00Z">
                    <w:rPr>
                      <w:rFonts w:ascii="Arial Narrow" w:eastAsia="Times New Roman" w:hAnsi="Arial Narrow" w:cs="Arial Narrow"/>
                      <w:color w:val="000000"/>
                      <w:sz w:val="16"/>
                      <w:szCs w:val="16"/>
                      <w:lang w:eastAsia="ru-RU"/>
                    </w:rPr>
                  </w:rPrChange>
                </w:rPr>
                <w:t>5,0-20,0</w:t>
              </w:r>
            </w:ins>
          </w:p>
        </w:tc>
        <w:tc>
          <w:tcPr>
            <w:tcW w:w="2160" w:type="dxa"/>
            <w:shd w:val="clear" w:color="auto" w:fill="FFFFFF"/>
            <w:tcPrChange w:id="1623" w:author="VP03" w:date="2017-09-10T21:13:00Z">
              <w:tcPr>
                <w:tcW w:w="1371"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624" w:author="VP03" w:date="2017-09-10T21:06:00Z"/>
                <w:rFonts w:eastAsia="Times New Roman"/>
                <w:sz w:val="20"/>
                <w:szCs w:val="20"/>
                <w:rPrChange w:id="1625" w:author="VP03" w:date="2017-09-10T21:12:00Z">
                  <w:rPr>
                    <w:ins w:id="1626" w:author="VP03" w:date="2017-09-10T21:06:00Z"/>
                    <w:rFonts w:eastAsia="Times New Roman"/>
                    <w:szCs w:val="24"/>
                  </w:rPr>
                </w:rPrChange>
              </w:rPr>
              <w:pPrChange w:id="1627" w:author="VP03" w:date="2017-09-10T21:13:00Z">
                <w:pPr>
                  <w:spacing w:line="160" w:lineRule="exact"/>
                  <w:jc w:val="left"/>
                </w:pPr>
              </w:pPrChange>
            </w:pPr>
            <w:ins w:id="1628" w:author="VP03" w:date="2017-09-10T21:06:00Z">
              <w:r w:rsidRPr="00361407">
                <w:rPr>
                  <w:rFonts w:eastAsia="Times New Roman"/>
                  <w:color w:val="000000"/>
                  <w:sz w:val="20"/>
                  <w:szCs w:val="20"/>
                  <w:lang w:eastAsia="ru-RU"/>
                  <w:rPrChange w:id="1629" w:author="VP03" w:date="2017-09-10T21:12:00Z">
                    <w:rPr>
                      <w:rFonts w:ascii="Arial Narrow" w:eastAsia="Times New Roman" w:hAnsi="Arial Narrow" w:cs="Arial Narrow"/>
                      <w:color w:val="000000"/>
                      <w:sz w:val="16"/>
                      <w:szCs w:val="16"/>
                      <w:lang w:eastAsia="ru-RU"/>
                    </w:rPr>
                  </w:rPrChange>
                </w:rPr>
                <w:t>Глобальная</w:t>
              </w:r>
            </w:ins>
          </w:p>
        </w:tc>
        <w:tc>
          <w:tcPr>
            <w:tcW w:w="2379" w:type="dxa"/>
            <w:shd w:val="clear" w:color="auto" w:fill="FFFFFF"/>
            <w:tcPrChange w:id="1630" w:author="VP03" w:date="2017-09-10T21:13:00Z">
              <w:tcPr>
                <w:tcW w:w="2379" w:type="dxa"/>
                <w:gridSpan w:val="3"/>
                <w:tcBorders>
                  <w:top w:val="single" w:sz="4" w:space="0" w:color="auto"/>
                  <w:left w:val="single" w:sz="4" w:space="0" w:color="auto"/>
                  <w:bottom w:val="nil"/>
                  <w:right w:val="single" w:sz="4" w:space="0" w:color="auto"/>
                </w:tcBorders>
                <w:shd w:val="clear" w:color="auto" w:fill="FFFFFF"/>
              </w:tcPr>
            </w:tcPrChange>
          </w:tcPr>
          <w:p w:rsidR="00361407" w:rsidRPr="00361407" w:rsidRDefault="00361407">
            <w:pPr>
              <w:jc w:val="left"/>
              <w:rPr>
                <w:ins w:id="1631" w:author="VP03" w:date="2017-09-10T21:06:00Z"/>
                <w:rFonts w:eastAsia="Times New Roman"/>
                <w:sz w:val="20"/>
                <w:szCs w:val="20"/>
                <w:rPrChange w:id="1632" w:author="VP03" w:date="2017-09-10T21:12:00Z">
                  <w:rPr>
                    <w:ins w:id="1633" w:author="VP03" w:date="2017-09-10T21:06:00Z"/>
                    <w:rFonts w:eastAsia="Times New Roman"/>
                    <w:szCs w:val="24"/>
                  </w:rPr>
                </w:rPrChange>
              </w:rPr>
            </w:pPr>
            <w:ins w:id="1634" w:author="VP03" w:date="2017-09-10T21:06:00Z">
              <w:r w:rsidRPr="00361407">
                <w:rPr>
                  <w:rFonts w:eastAsia="Times New Roman"/>
                  <w:color w:val="000000"/>
                  <w:sz w:val="20"/>
                  <w:szCs w:val="20"/>
                  <w:lang w:eastAsia="ru-RU"/>
                  <w:rPrChange w:id="1635" w:author="VP03" w:date="2017-09-10T21:12:00Z">
                    <w:rPr>
                      <w:rFonts w:ascii="Arial Narrow" w:eastAsia="Times New Roman" w:hAnsi="Arial Narrow" w:cs="Arial Narrow"/>
                      <w:color w:val="000000"/>
                      <w:sz w:val="16"/>
                      <w:szCs w:val="16"/>
                      <w:lang w:eastAsia="ru-RU"/>
                    </w:rPr>
                  </w:rPrChange>
                </w:rPr>
                <w:t xml:space="preserve">Создание новой группировки </w:t>
              </w:r>
              <w:r w:rsidRPr="00361407">
                <w:rPr>
                  <w:rFonts w:eastAsia="Times New Roman"/>
                  <w:color w:val="000000"/>
                  <w:sz w:val="20"/>
                  <w:szCs w:val="20"/>
                  <w:lang w:val="en-US"/>
                  <w:rPrChange w:id="1636" w:author="VP03" w:date="2017-09-10T21:12:00Z">
                    <w:rPr>
                      <w:rFonts w:ascii="Arial Narrow" w:eastAsia="Times New Roman" w:hAnsi="Arial Narrow" w:cs="Arial Narrow"/>
                      <w:color w:val="000000"/>
                      <w:sz w:val="16"/>
                      <w:szCs w:val="16"/>
                      <w:lang w:val="en-US"/>
                    </w:rPr>
                  </w:rPrChange>
                </w:rPr>
                <w:t>IridiumNtext</w:t>
              </w:r>
              <w:r w:rsidRPr="00361407">
                <w:rPr>
                  <w:rFonts w:eastAsia="Times New Roman"/>
                  <w:color w:val="000000"/>
                  <w:sz w:val="20"/>
                  <w:szCs w:val="20"/>
                  <w:rPrChange w:id="1637" w:author="VP03" w:date="2017-09-10T21:12:00Z">
                    <w:rPr>
                      <w:rFonts w:ascii="Arial Narrow" w:eastAsia="Times New Roman" w:hAnsi="Arial Narrow" w:cs="Arial Narrow"/>
                      <w:color w:val="000000"/>
                      <w:sz w:val="16"/>
                      <w:szCs w:val="16"/>
                      <w:lang w:val="en-US"/>
                    </w:rPr>
                  </w:rPrChange>
                </w:rPr>
                <w:t xml:space="preserve"> </w:t>
              </w:r>
              <w:r w:rsidRPr="00361407">
                <w:rPr>
                  <w:rFonts w:eastAsia="Times New Roman"/>
                  <w:color w:val="000000"/>
                  <w:sz w:val="20"/>
                  <w:szCs w:val="20"/>
                  <w:lang w:eastAsia="ru-RU"/>
                  <w:rPrChange w:id="1638" w:author="VP03" w:date="2017-09-10T21:12:00Z">
                    <w:rPr>
                      <w:rFonts w:ascii="Arial Narrow" w:eastAsia="Times New Roman" w:hAnsi="Arial Narrow" w:cs="Arial Narrow"/>
                      <w:color w:val="000000"/>
                      <w:sz w:val="16"/>
                      <w:szCs w:val="16"/>
                      <w:lang w:eastAsia="ru-RU"/>
                    </w:rPr>
                  </w:rPrChange>
                </w:rPr>
                <w:t>к 2018 г.”'</w:t>
              </w:r>
            </w:ins>
          </w:p>
        </w:tc>
      </w:tr>
      <w:tr w:rsidR="00361407" w:rsidRPr="00361407" w:rsidTr="00361407">
        <w:tblPrEx>
          <w:tblPrExChange w:id="1639" w:author="VP03" w:date="2017-09-10T21:13:00Z">
            <w:tblPrEx>
              <w:tblW w:w="91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451"/>
          <w:ins w:id="1640" w:author="VP03" w:date="2017-09-10T21:06:00Z"/>
          <w:trPrChange w:id="1641" w:author="VP03" w:date="2017-09-10T21:13:00Z">
            <w:trPr>
              <w:gridAfter w:val="0"/>
              <w:trHeight w:val="451"/>
            </w:trPr>
          </w:trPrChange>
        </w:trPr>
        <w:tc>
          <w:tcPr>
            <w:tcW w:w="1350" w:type="dxa"/>
            <w:shd w:val="clear" w:color="auto" w:fill="FFFFFF"/>
            <w:tcPrChange w:id="1642" w:author="VP03" w:date="2017-09-10T21:13:00Z">
              <w:tcPr>
                <w:tcW w:w="1071" w:type="dxa"/>
                <w:gridSpan w:val="2"/>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643" w:author="VP03" w:date="2017-09-10T21:06:00Z"/>
                <w:rFonts w:eastAsia="Times New Roman"/>
                <w:sz w:val="20"/>
                <w:szCs w:val="20"/>
                <w:rPrChange w:id="1644" w:author="VP03" w:date="2017-09-10T21:12:00Z">
                  <w:rPr>
                    <w:ins w:id="1645" w:author="VP03" w:date="2017-09-10T21:06:00Z"/>
                    <w:rFonts w:eastAsia="Times New Roman"/>
                    <w:szCs w:val="24"/>
                  </w:rPr>
                </w:rPrChange>
              </w:rPr>
              <w:pPrChange w:id="1646" w:author="VP03" w:date="2017-09-10T21:13:00Z">
                <w:pPr>
                  <w:spacing w:line="160" w:lineRule="exact"/>
                  <w:jc w:val="left"/>
                </w:pPr>
              </w:pPrChange>
            </w:pPr>
            <w:ins w:id="1647" w:author="VP03" w:date="2017-09-10T21:06:00Z">
              <w:r w:rsidRPr="00361407">
                <w:rPr>
                  <w:rFonts w:eastAsia="Times New Roman"/>
                  <w:color w:val="000000"/>
                  <w:sz w:val="20"/>
                  <w:szCs w:val="20"/>
                  <w:lang w:val="en-US"/>
                  <w:rPrChange w:id="1648" w:author="VP03" w:date="2017-09-10T21:12:00Z">
                    <w:rPr>
                      <w:rFonts w:ascii="Arial Narrow" w:eastAsia="Times New Roman" w:hAnsi="Arial Narrow" w:cs="Arial Narrow"/>
                      <w:color w:val="000000"/>
                      <w:sz w:val="16"/>
                      <w:szCs w:val="16"/>
                      <w:lang w:val="en-US"/>
                    </w:rPr>
                  </w:rPrChange>
                </w:rPr>
                <w:t>Globalstar</w:t>
              </w:r>
            </w:ins>
          </w:p>
        </w:tc>
        <w:tc>
          <w:tcPr>
            <w:tcW w:w="1165" w:type="dxa"/>
            <w:shd w:val="clear" w:color="auto" w:fill="FFFFFF"/>
            <w:tcPrChange w:id="1649" w:author="VP03" w:date="2017-09-10T21:13:00Z">
              <w:tcPr>
                <w:tcW w:w="576"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650" w:author="VP03" w:date="2017-09-10T21:06:00Z"/>
                <w:rFonts w:eastAsia="Times New Roman"/>
                <w:sz w:val="20"/>
                <w:szCs w:val="20"/>
                <w:rPrChange w:id="1651" w:author="VP03" w:date="2017-09-10T21:12:00Z">
                  <w:rPr>
                    <w:ins w:id="1652" w:author="VP03" w:date="2017-09-10T21:06:00Z"/>
                    <w:rFonts w:eastAsia="Times New Roman"/>
                    <w:szCs w:val="24"/>
                  </w:rPr>
                </w:rPrChange>
              </w:rPr>
              <w:pPrChange w:id="1653" w:author="VP03" w:date="2017-09-10T21:13:00Z">
                <w:pPr>
                  <w:spacing w:line="160" w:lineRule="exact"/>
                  <w:jc w:val="left"/>
                </w:pPr>
              </w:pPrChange>
            </w:pPr>
            <w:ins w:id="1654" w:author="VP03" w:date="2017-09-10T21:06:00Z">
              <w:r w:rsidRPr="00361407">
                <w:rPr>
                  <w:rFonts w:eastAsia="Times New Roman"/>
                  <w:color w:val="000000"/>
                  <w:sz w:val="20"/>
                  <w:szCs w:val="20"/>
                  <w:lang w:val="en-US"/>
                  <w:rPrChange w:id="1655" w:author="VP03" w:date="2017-09-10T21:12:00Z">
                    <w:rPr>
                      <w:rFonts w:ascii="Arial Narrow" w:eastAsia="Times New Roman" w:hAnsi="Arial Narrow" w:cs="Arial Narrow"/>
                      <w:color w:val="000000"/>
                      <w:sz w:val="16"/>
                      <w:szCs w:val="16"/>
                      <w:lang w:val="en-US"/>
                    </w:rPr>
                  </w:rPrChange>
                </w:rPr>
                <w:t>Simpex</w:t>
              </w:r>
            </w:ins>
          </w:p>
          <w:p w:rsidR="00361407" w:rsidRPr="00361407" w:rsidRDefault="00361407">
            <w:pPr>
              <w:jc w:val="left"/>
              <w:rPr>
                <w:ins w:id="1656" w:author="VP03" w:date="2017-09-10T21:06:00Z"/>
                <w:rFonts w:eastAsia="Times New Roman"/>
                <w:sz w:val="20"/>
                <w:szCs w:val="20"/>
                <w:rPrChange w:id="1657" w:author="VP03" w:date="2017-09-10T21:12:00Z">
                  <w:rPr>
                    <w:ins w:id="1658" w:author="VP03" w:date="2017-09-10T21:06:00Z"/>
                    <w:rFonts w:eastAsia="Times New Roman"/>
                    <w:szCs w:val="24"/>
                  </w:rPr>
                </w:rPrChange>
              </w:rPr>
              <w:pPrChange w:id="1659" w:author="VP03" w:date="2017-09-10T21:13:00Z">
                <w:pPr>
                  <w:spacing w:line="160" w:lineRule="exact"/>
                  <w:jc w:val="left"/>
                </w:pPr>
              </w:pPrChange>
            </w:pPr>
            <w:ins w:id="1660" w:author="VP03" w:date="2017-09-10T21:06:00Z">
              <w:r w:rsidRPr="00361407">
                <w:rPr>
                  <w:rFonts w:eastAsia="Times New Roman"/>
                  <w:color w:val="000000"/>
                  <w:sz w:val="20"/>
                  <w:szCs w:val="20"/>
                  <w:lang w:val="en-US"/>
                  <w:rPrChange w:id="1661" w:author="VP03" w:date="2017-09-10T21:12:00Z">
                    <w:rPr>
                      <w:rFonts w:ascii="Arial Narrow" w:eastAsia="Times New Roman" w:hAnsi="Arial Narrow" w:cs="Arial Narrow"/>
                      <w:color w:val="000000"/>
                      <w:sz w:val="16"/>
                      <w:szCs w:val="16"/>
                      <w:lang w:val="en-US"/>
                    </w:rPr>
                  </w:rPrChange>
                </w:rPr>
                <w:t>sport</w:t>
              </w:r>
            </w:ins>
          </w:p>
        </w:tc>
        <w:tc>
          <w:tcPr>
            <w:tcW w:w="1440" w:type="dxa"/>
            <w:shd w:val="clear" w:color="auto" w:fill="FFFFFF"/>
            <w:tcPrChange w:id="1662" w:author="VP03" w:date="2017-09-10T21:13:00Z">
              <w:tcPr>
                <w:tcW w:w="603" w:type="dxa"/>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663" w:author="VP03" w:date="2017-09-10T21:06:00Z"/>
                <w:rFonts w:eastAsia="Times New Roman"/>
                <w:sz w:val="20"/>
                <w:szCs w:val="20"/>
                <w:rPrChange w:id="1664" w:author="VP03" w:date="2017-09-10T21:12:00Z">
                  <w:rPr>
                    <w:ins w:id="1665" w:author="VP03" w:date="2017-09-10T21:06:00Z"/>
                    <w:rFonts w:eastAsia="Times New Roman"/>
                    <w:szCs w:val="24"/>
                  </w:rPr>
                </w:rPrChange>
              </w:rPr>
              <w:pPrChange w:id="1666" w:author="VP03" w:date="2017-09-10T21:13:00Z">
                <w:pPr>
                  <w:spacing w:line="220" w:lineRule="exact"/>
                  <w:jc w:val="left"/>
                </w:pPr>
              </w:pPrChange>
            </w:pPr>
            <w:ins w:id="1667" w:author="VP03" w:date="2017-09-10T21:13:00Z">
              <w:r w:rsidRPr="001C62B6">
                <w:rPr>
                  <w:rFonts w:eastAsia="Times New Roman"/>
                  <w:color w:val="000000"/>
                  <w:sz w:val="20"/>
                  <w:szCs w:val="20"/>
                  <w:lang w:eastAsia="ru-RU"/>
                </w:rPr>
                <w:t>НГСО</w:t>
              </w:r>
            </w:ins>
          </w:p>
        </w:tc>
        <w:tc>
          <w:tcPr>
            <w:tcW w:w="1170" w:type="dxa"/>
            <w:shd w:val="clear" w:color="auto" w:fill="FFFFFF"/>
            <w:tcPrChange w:id="1668" w:author="VP03" w:date="2017-09-10T21:13:00Z">
              <w:tcPr>
                <w:tcW w:w="1073"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669" w:author="VP03" w:date="2017-09-10T21:06:00Z"/>
                <w:rFonts w:eastAsia="Times New Roman"/>
                <w:sz w:val="20"/>
                <w:szCs w:val="20"/>
                <w:rPrChange w:id="1670" w:author="VP03" w:date="2017-09-10T21:12:00Z">
                  <w:rPr>
                    <w:ins w:id="1671" w:author="VP03" w:date="2017-09-10T21:06:00Z"/>
                    <w:rFonts w:eastAsia="Times New Roman"/>
                    <w:szCs w:val="24"/>
                  </w:rPr>
                </w:rPrChange>
              </w:rPr>
              <w:pPrChange w:id="1672" w:author="VP03" w:date="2017-09-10T21:13:00Z">
                <w:pPr>
                  <w:spacing w:line="180" w:lineRule="exact"/>
                  <w:jc w:val="left"/>
                </w:pPr>
              </w:pPrChange>
            </w:pPr>
            <w:ins w:id="1673" w:author="VP03" w:date="2017-09-10T21:06:00Z">
              <w:r w:rsidRPr="00361407">
                <w:rPr>
                  <w:rFonts w:eastAsia="Times New Roman"/>
                  <w:color w:val="000000"/>
                  <w:sz w:val="20"/>
                  <w:szCs w:val="20"/>
                  <w:lang w:eastAsia="ru-RU"/>
                  <w:rPrChange w:id="1674" w:author="VP03" w:date="2017-09-10T21:12:00Z">
                    <w:rPr>
                      <w:rFonts w:ascii="Arial Narrow" w:eastAsia="Times New Roman" w:hAnsi="Arial Narrow" w:cs="Arial Narrow"/>
                      <w:color w:val="000000"/>
                      <w:sz w:val="18"/>
                      <w:szCs w:val="18"/>
                      <w:lang w:eastAsia="ru-RU"/>
                    </w:rPr>
                  </w:rPrChange>
                </w:rPr>
                <w:t>н.д</w:t>
              </w:r>
            </w:ins>
          </w:p>
        </w:tc>
        <w:tc>
          <w:tcPr>
            <w:tcW w:w="2160" w:type="dxa"/>
            <w:shd w:val="clear" w:color="auto" w:fill="FFFFFF"/>
            <w:tcPrChange w:id="1675" w:author="VP03" w:date="2017-09-10T21:13:00Z">
              <w:tcPr>
                <w:tcW w:w="1371"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676" w:author="VP03" w:date="2017-09-10T21:06:00Z"/>
                <w:rFonts w:eastAsia="Times New Roman"/>
                <w:sz w:val="20"/>
                <w:szCs w:val="20"/>
                <w:rPrChange w:id="1677" w:author="VP03" w:date="2017-09-10T21:12:00Z">
                  <w:rPr>
                    <w:ins w:id="1678" w:author="VP03" w:date="2017-09-10T21:06:00Z"/>
                    <w:rFonts w:eastAsia="Times New Roman"/>
                    <w:szCs w:val="24"/>
                  </w:rPr>
                </w:rPrChange>
              </w:rPr>
              <w:pPrChange w:id="1679" w:author="VP03" w:date="2017-09-10T21:13:00Z">
                <w:pPr>
                  <w:spacing w:line="160" w:lineRule="exact"/>
                  <w:jc w:val="left"/>
                </w:pPr>
              </w:pPrChange>
            </w:pPr>
            <w:ins w:id="1680" w:author="VP03" w:date="2017-09-10T21:06:00Z">
              <w:r w:rsidRPr="00361407">
                <w:rPr>
                  <w:rFonts w:eastAsia="Times New Roman"/>
                  <w:color w:val="000000"/>
                  <w:sz w:val="20"/>
                  <w:szCs w:val="20"/>
                  <w:lang w:eastAsia="ru-RU"/>
                  <w:rPrChange w:id="1681" w:author="VP03" w:date="2017-09-10T21:12:00Z">
                    <w:rPr>
                      <w:rFonts w:ascii="Arial Narrow" w:eastAsia="Times New Roman" w:hAnsi="Arial Narrow" w:cs="Arial Narrow"/>
                      <w:color w:val="000000"/>
                      <w:sz w:val="16"/>
                      <w:szCs w:val="16"/>
                      <w:lang w:eastAsia="ru-RU"/>
                    </w:rPr>
                  </w:rPrChange>
                </w:rPr>
                <w:t>70 с.ш-70 ю.ш.</w:t>
              </w:r>
            </w:ins>
          </w:p>
        </w:tc>
        <w:tc>
          <w:tcPr>
            <w:tcW w:w="2379" w:type="dxa"/>
            <w:shd w:val="clear" w:color="auto" w:fill="FFFFFF"/>
            <w:tcPrChange w:id="1682" w:author="VP03" w:date="2017-09-10T21:13:00Z">
              <w:tcPr>
                <w:tcW w:w="2379" w:type="dxa"/>
                <w:gridSpan w:val="3"/>
                <w:tcBorders>
                  <w:top w:val="single" w:sz="4" w:space="0" w:color="auto"/>
                  <w:left w:val="single" w:sz="4" w:space="0" w:color="auto"/>
                  <w:bottom w:val="nil"/>
                  <w:right w:val="single" w:sz="4" w:space="0" w:color="auto"/>
                </w:tcBorders>
                <w:shd w:val="clear" w:color="auto" w:fill="FFFFFF"/>
              </w:tcPr>
            </w:tcPrChange>
          </w:tcPr>
          <w:p w:rsidR="00361407" w:rsidRPr="00361407" w:rsidRDefault="00361407">
            <w:pPr>
              <w:jc w:val="left"/>
              <w:rPr>
                <w:ins w:id="1683" w:author="VP03" w:date="2017-09-10T21:06:00Z"/>
                <w:rFonts w:eastAsia="Times New Roman"/>
                <w:sz w:val="20"/>
                <w:szCs w:val="20"/>
                <w:rPrChange w:id="1684" w:author="VP03" w:date="2017-09-10T21:12:00Z">
                  <w:rPr>
                    <w:ins w:id="1685" w:author="VP03" w:date="2017-09-10T21:06:00Z"/>
                    <w:rFonts w:eastAsia="Times New Roman"/>
                    <w:szCs w:val="24"/>
                  </w:rPr>
                </w:rPrChange>
              </w:rPr>
              <w:pPrChange w:id="1686" w:author="VP03" w:date="2017-09-10T21:13:00Z">
                <w:pPr>
                  <w:spacing w:line="160" w:lineRule="exact"/>
                  <w:jc w:val="left"/>
                </w:pPr>
              </w:pPrChange>
            </w:pPr>
            <w:ins w:id="1687" w:author="VP03" w:date="2017-09-10T21:11:00Z">
              <w:r w:rsidRPr="00361407">
                <w:rPr>
                  <w:rFonts w:eastAsia="Times New Roman"/>
                  <w:color w:val="000000"/>
                  <w:sz w:val="20"/>
                  <w:szCs w:val="20"/>
                  <w:lang w:eastAsia="ru-RU"/>
                  <w:rPrChange w:id="1688" w:author="VP03" w:date="2017-09-10T21:12:00Z">
                    <w:rPr>
                      <w:rFonts w:ascii="Arial Narrow" w:eastAsia="Times New Roman" w:hAnsi="Arial Narrow" w:cs="Arial Narrow"/>
                      <w:color w:val="000000"/>
                      <w:sz w:val="16"/>
                      <w:szCs w:val="16"/>
                      <w:lang w:eastAsia="ru-RU"/>
                    </w:rPr>
                  </w:rPrChange>
                </w:rPr>
                <w:t>Группировка</w:t>
              </w:r>
            </w:ins>
            <w:ins w:id="1689" w:author="VP03" w:date="2017-09-10T21:06:00Z">
              <w:r w:rsidRPr="00361407">
                <w:rPr>
                  <w:rFonts w:eastAsia="Times New Roman"/>
                  <w:color w:val="000000"/>
                  <w:sz w:val="20"/>
                  <w:szCs w:val="20"/>
                  <w:lang w:eastAsia="ru-RU"/>
                  <w:rPrChange w:id="1690" w:author="VP03" w:date="2017-09-10T21:12:00Z">
                    <w:rPr>
                      <w:rFonts w:ascii="Arial Narrow" w:eastAsia="Times New Roman" w:hAnsi="Arial Narrow" w:cs="Arial Narrow"/>
                      <w:color w:val="000000"/>
                      <w:sz w:val="16"/>
                      <w:szCs w:val="16"/>
                      <w:lang w:eastAsia="ru-RU"/>
                    </w:rPr>
                  </w:rPrChange>
                </w:rPr>
                <w:t xml:space="preserve"> обновлена в 2013 г.</w:t>
              </w:r>
            </w:ins>
          </w:p>
        </w:tc>
      </w:tr>
      <w:tr w:rsidR="00361407" w:rsidRPr="00361407" w:rsidTr="00361407">
        <w:trPr>
          <w:trHeight w:val="701"/>
          <w:ins w:id="1691" w:author="VP03" w:date="2017-09-10T21:06:00Z"/>
        </w:trPr>
        <w:tc>
          <w:tcPr>
            <w:tcW w:w="1350" w:type="dxa"/>
            <w:shd w:val="clear" w:color="auto" w:fill="FFFFFF"/>
          </w:tcPr>
          <w:p w:rsidR="00361407" w:rsidRPr="00361407" w:rsidRDefault="00361407">
            <w:pPr>
              <w:jc w:val="left"/>
              <w:rPr>
                <w:ins w:id="1692" w:author="VP03" w:date="2017-09-10T21:06:00Z"/>
                <w:rFonts w:eastAsia="Times New Roman"/>
                <w:sz w:val="20"/>
                <w:szCs w:val="20"/>
                <w:rPrChange w:id="1693" w:author="VP03" w:date="2017-09-10T21:12:00Z">
                  <w:rPr>
                    <w:ins w:id="1694" w:author="VP03" w:date="2017-09-10T21:06:00Z"/>
                    <w:rFonts w:eastAsia="Times New Roman"/>
                    <w:szCs w:val="24"/>
                  </w:rPr>
                </w:rPrChange>
              </w:rPr>
              <w:pPrChange w:id="1695" w:author="VP03" w:date="2017-09-10T21:13:00Z">
                <w:pPr>
                  <w:spacing w:line="160" w:lineRule="exact"/>
                  <w:jc w:val="left"/>
                </w:pPr>
              </w:pPrChange>
            </w:pPr>
            <w:ins w:id="1696" w:author="VP03" w:date="2017-09-10T21:06:00Z">
              <w:r w:rsidRPr="00361407">
                <w:rPr>
                  <w:rFonts w:eastAsia="Times New Roman"/>
                  <w:color w:val="000000"/>
                  <w:sz w:val="20"/>
                  <w:szCs w:val="20"/>
                  <w:lang w:val="en-US"/>
                  <w:rPrChange w:id="1697" w:author="VP03" w:date="2017-09-10T21:12:00Z">
                    <w:rPr>
                      <w:rFonts w:ascii="Arial Narrow" w:eastAsia="Times New Roman" w:hAnsi="Arial Narrow" w:cs="Arial Narrow"/>
                      <w:color w:val="000000"/>
                      <w:sz w:val="16"/>
                      <w:szCs w:val="16"/>
                      <w:lang w:val="en-US"/>
                    </w:rPr>
                  </w:rPrChange>
                </w:rPr>
                <w:t>Orbcomm</w:t>
              </w:r>
            </w:ins>
          </w:p>
        </w:tc>
        <w:tc>
          <w:tcPr>
            <w:tcW w:w="1165" w:type="dxa"/>
            <w:shd w:val="clear" w:color="auto" w:fill="FFFFFF"/>
          </w:tcPr>
          <w:p w:rsidR="00361407" w:rsidRPr="00361407" w:rsidRDefault="00361407">
            <w:pPr>
              <w:jc w:val="left"/>
              <w:rPr>
                <w:ins w:id="1698" w:author="VP03" w:date="2017-09-10T21:06:00Z"/>
                <w:rFonts w:eastAsia="Times New Roman"/>
                <w:sz w:val="20"/>
                <w:szCs w:val="20"/>
                <w:rPrChange w:id="1699" w:author="VP03" w:date="2017-09-10T21:12:00Z">
                  <w:rPr>
                    <w:ins w:id="1700" w:author="VP03" w:date="2017-09-10T21:06:00Z"/>
                    <w:rFonts w:eastAsia="Times New Roman"/>
                    <w:szCs w:val="24"/>
                  </w:rPr>
                </w:rPrChange>
              </w:rPr>
            </w:pPr>
            <w:ins w:id="1701" w:author="VP03" w:date="2017-09-10T21:06:00Z">
              <w:r w:rsidRPr="00361407">
                <w:rPr>
                  <w:rFonts w:eastAsia="Times New Roman"/>
                  <w:color w:val="000000"/>
                  <w:sz w:val="20"/>
                  <w:szCs w:val="20"/>
                  <w:lang w:val="en-US"/>
                  <w:rPrChange w:id="1702" w:author="VP03" w:date="2017-09-10T21:12:00Z">
                    <w:rPr>
                      <w:rFonts w:ascii="Arial Narrow" w:eastAsia="Times New Roman" w:hAnsi="Arial Narrow" w:cs="Arial Narrow"/>
                      <w:color w:val="000000"/>
                      <w:sz w:val="16"/>
                      <w:szCs w:val="16"/>
                      <w:lang w:val="en-US"/>
                    </w:rPr>
                  </w:rPrChange>
                </w:rPr>
                <w:t xml:space="preserve">AIS </w:t>
              </w:r>
              <w:r w:rsidRPr="00361407">
                <w:rPr>
                  <w:rFonts w:eastAsia="Times New Roman"/>
                  <w:color w:val="000000"/>
                  <w:sz w:val="20"/>
                  <w:szCs w:val="20"/>
                  <w:lang w:eastAsia="ru-RU"/>
                  <w:rPrChange w:id="1703" w:author="VP03" w:date="2017-09-10T21:12:00Z">
                    <w:rPr>
                      <w:rFonts w:ascii="Arial Narrow" w:eastAsia="Times New Roman" w:hAnsi="Arial Narrow" w:cs="Arial Narrow"/>
                      <w:color w:val="000000"/>
                      <w:sz w:val="16"/>
                      <w:szCs w:val="16"/>
                      <w:lang w:eastAsia="ru-RU"/>
                    </w:rPr>
                  </w:rPrChange>
                </w:rPr>
                <w:t>типа почты</w:t>
              </w:r>
            </w:ins>
          </w:p>
        </w:tc>
        <w:tc>
          <w:tcPr>
            <w:tcW w:w="1440" w:type="dxa"/>
            <w:shd w:val="clear" w:color="auto" w:fill="FFFFFF"/>
          </w:tcPr>
          <w:p w:rsidR="00361407" w:rsidRPr="00361407" w:rsidRDefault="00361407">
            <w:pPr>
              <w:jc w:val="left"/>
              <w:rPr>
                <w:ins w:id="1704" w:author="VP03" w:date="2017-09-10T21:06:00Z"/>
                <w:rFonts w:eastAsia="Times New Roman"/>
                <w:sz w:val="20"/>
                <w:szCs w:val="20"/>
                <w:rPrChange w:id="1705" w:author="VP03" w:date="2017-09-10T21:12:00Z">
                  <w:rPr>
                    <w:ins w:id="1706" w:author="VP03" w:date="2017-09-10T21:06:00Z"/>
                    <w:rFonts w:eastAsia="Times New Roman"/>
                    <w:szCs w:val="24"/>
                  </w:rPr>
                </w:rPrChange>
              </w:rPr>
              <w:pPrChange w:id="1707" w:author="VP03" w:date="2017-09-10T21:13:00Z">
                <w:pPr>
                  <w:spacing w:line="220" w:lineRule="exact"/>
                  <w:jc w:val="left"/>
                </w:pPr>
              </w:pPrChange>
            </w:pPr>
            <w:ins w:id="1708" w:author="VP03" w:date="2017-09-10T21:13:00Z">
              <w:r w:rsidRPr="001C62B6">
                <w:rPr>
                  <w:rFonts w:eastAsia="Times New Roman"/>
                  <w:color w:val="000000"/>
                  <w:sz w:val="20"/>
                  <w:szCs w:val="20"/>
                  <w:lang w:eastAsia="ru-RU"/>
                </w:rPr>
                <w:t>НГСО</w:t>
              </w:r>
            </w:ins>
          </w:p>
        </w:tc>
        <w:tc>
          <w:tcPr>
            <w:tcW w:w="1170" w:type="dxa"/>
            <w:shd w:val="clear" w:color="auto" w:fill="FFFFFF"/>
          </w:tcPr>
          <w:p w:rsidR="00361407" w:rsidRPr="00361407" w:rsidRDefault="00361407">
            <w:pPr>
              <w:jc w:val="left"/>
              <w:rPr>
                <w:ins w:id="1709" w:author="VP03" w:date="2017-09-10T21:06:00Z"/>
                <w:rFonts w:eastAsia="Times New Roman"/>
                <w:sz w:val="20"/>
                <w:szCs w:val="20"/>
                <w:rPrChange w:id="1710" w:author="VP03" w:date="2017-09-10T21:12:00Z">
                  <w:rPr>
                    <w:ins w:id="1711" w:author="VP03" w:date="2017-09-10T21:06:00Z"/>
                    <w:rFonts w:eastAsia="Times New Roman"/>
                    <w:szCs w:val="24"/>
                  </w:rPr>
                </w:rPrChange>
              </w:rPr>
              <w:pPrChange w:id="1712" w:author="VP03" w:date="2017-09-10T21:13:00Z">
                <w:pPr>
                  <w:spacing w:line="160" w:lineRule="exact"/>
                  <w:jc w:val="left"/>
                </w:pPr>
              </w:pPrChange>
            </w:pPr>
            <w:ins w:id="1713" w:author="VP03" w:date="2017-09-10T21:06:00Z">
              <w:r w:rsidRPr="00361407">
                <w:rPr>
                  <w:rFonts w:eastAsia="Times New Roman"/>
                  <w:color w:val="000000"/>
                  <w:sz w:val="20"/>
                  <w:szCs w:val="20"/>
                  <w:lang w:eastAsia="ru-RU"/>
                  <w:rPrChange w:id="1714" w:author="VP03" w:date="2017-09-10T21:12:00Z">
                    <w:rPr>
                      <w:rFonts w:ascii="Arial Narrow" w:eastAsia="Times New Roman" w:hAnsi="Arial Narrow" w:cs="Arial Narrow"/>
                      <w:color w:val="000000"/>
                      <w:sz w:val="16"/>
                      <w:szCs w:val="16"/>
                      <w:lang w:eastAsia="ru-RU"/>
                    </w:rPr>
                  </w:rPrChange>
                </w:rPr>
                <w:t>15,0</w:t>
              </w:r>
            </w:ins>
          </w:p>
        </w:tc>
        <w:tc>
          <w:tcPr>
            <w:tcW w:w="2160" w:type="dxa"/>
            <w:shd w:val="clear" w:color="auto" w:fill="FFFFFF"/>
          </w:tcPr>
          <w:p w:rsidR="00361407" w:rsidRPr="00361407" w:rsidRDefault="00361407">
            <w:pPr>
              <w:jc w:val="left"/>
              <w:rPr>
                <w:ins w:id="1715" w:author="VP03" w:date="2017-09-10T21:06:00Z"/>
                <w:rFonts w:eastAsia="Times New Roman"/>
                <w:sz w:val="20"/>
                <w:szCs w:val="20"/>
                <w:rPrChange w:id="1716" w:author="VP03" w:date="2017-09-10T21:12:00Z">
                  <w:rPr>
                    <w:ins w:id="1717" w:author="VP03" w:date="2017-09-10T21:06:00Z"/>
                    <w:rFonts w:eastAsia="Times New Roman"/>
                    <w:szCs w:val="24"/>
                  </w:rPr>
                </w:rPrChange>
              </w:rPr>
            </w:pPr>
            <w:ins w:id="1718" w:author="VP03" w:date="2017-09-10T21:11:00Z">
              <w:r w:rsidRPr="00361407">
                <w:rPr>
                  <w:rFonts w:eastAsia="Times New Roman"/>
                  <w:color w:val="000000"/>
                  <w:sz w:val="20"/>
                  <w:szCs w:val="20"/>
                  <w:lang w:eastAsia="ru-RU"/>
                  <w:rPrChange w:id="1719" w:author="VP03" w:date="2017-09-10T21:12:00Z">
                    <w:rPr>
                      <w:rFonts w:ascii="Arial Narrow" w:eastAsia="Times New Roman" w:hAnsi="Arial Narrow" w:cs="Arial Narrow"/>
                      <w:color w:val="000000"/>
                      <w:sz w:val="16"/>
                      <w:szCs w:val="16"/>
                      <w:lang w:eastAsia="ru-RU"/>
                    </w:rPr>
                  </w:rPrChange>
                </w:rPr>
                <w:t>Ограниченная</w:t>
              </w:r>
            </w:ins>
            <w:ins w:id="1720" w:author="VP03" w:date="2017-09-10T21:06:00Z">
              <w:r w:rsidRPr="00361407">
                <w:rPr>
                  <w:rFonts w:eastAsia="Times New Roman"/>
                  <w:color w:val="000000"/>
                  <w:sz w:val="20"/>
                  <w:szCs w:val="20"/>
                  <w:lang w:eastAsia="ru-RU"/>
                  <w:rPrChange w:id="1721" w:author="VP03" w:date="2017-09-10T21:12:00Z">
                    <w:rPr>
                      <w:rFonts w:ascii="Arial Narrow" w:eastAsia="Times New Roman" w:hAnsi="Arial Narrow" w:cs="Arial Narrow"/>
                      <w:color w:val="000000"/>
                      <w:sz w:val="16"/>
                      <w:szCs w:val="16"/>
                      <w:lang w:eastAsia="ru-RU"/>
                    </w:rPr>
                  </w:rPrChange>
                </w:rPr>
                <w:t>, с ожиданием сеанса связи</w:t>
              </w:r>
            </w:ins>
          </w:p>
        </w:tc>
        <w:tc>
          <w:tcPr>
            <w:tcW w:w="2379" w:type="dxa"/>
            <w:shd w:val="clear" w:color="auto" w:fill="FFFFFF"/>
          </w:tcPr>
          <w:p w:rsidR="00361407" w:rsidRPr="00361407" w:rsidRDefault="00361407">
            <w:pPr>
              <w:jc w:val="left"/>
              <w:rPr>
                <w:ins w:id="1722" w:author="VP03" w:date="2017-09-10T21:06:00Z"/>
                <w:rFonts w:eastAsia="Times New Roman"/>
                <w:sz w:val="20"/>
                <w:szCs w:val="20"/>
                <w:rPrChange w:id="1723" w:author="VP03" w:date="2017-09-10T21:12:00Z">
                  <w:rPr>
                    <w:ins w:id="1724" w:author="VP03" w:date="2017-09-10T21:06:00Z"/>
                    <w:rFonts w:eastAsia="Times New Roman"/>
                    <w:szCs w:val="24"/>
                  </w:rPr>
                </w:rPrChange>
              </w:rPr>
            </w:pPr>
            <w:ins w:id="1725" w:author="VP03" w:date="2017-09-10T21:06:00Z">
              <w:r w:rsidRPr="00361407">
                <w:rPr>
                  <w:rFonts w:eastAsia="Times New Roman"/>
                  <w:color w:val="000000"/>
                  <w:sz w:val="20"/>
                  <w:szCs w:val="20"/>
                  <w:lang w:eastAsia="ru-RU"/>
                  <w:rPrChange w:id="1726" w:author="VP03" w:date="2017-09-10T21:12:00Z">
                    <w:rPr>
                      <w:rFonts w:ascii="Arial Narrow" w:eastAsia="Times New Roman" w:hAnsi="Arial Narrow" w:cs="Arial Narrow"/>
                      <w:color w:val="000000"/>
                      <w:sz w:val="16"/>
                      <w:szCs w:val="16"/>
                      <w:lang w:eastAsia="ru-RU"/>
                    </w:rPr>
                  </w:rPrChange>
                </w:rPr>
                <w:t xml:space="preserve">Начало штатной эксплуатации нозой группировки </w:t>
              </w:r>
              <w:r w:rsidRPr="00361407">
                <w:rPr>
                  <w:rFonts w:eastAsia="Times New Roman"/>
                  <w:color w:val="000000"/>
                  <w:sz w:val="20"/>
                  <w:szCs w:val="20"/>
                  <w:lang w:val="en-US"/>
                  <w:rPrChange w:id="1727" w:author="VP03" w:date="2017-09-10T21:12:00Z">
                    <w:rPr>
                      <w:rFonts w:ascii="Arial Narrow" w:eastAsia="Times New Roman" w:hAnsi="Arial Narrow" w:cs="Arial Narrow"/>
                      <w:color w:val="000000"/>
                      <w:sz w:val="16"/>
                      <w:szCs w:val="16"/>
                      <w:lang w:val="en-US"/>
                    </w:rPr>
                  </w:rPrChange>
                </w:rPr>
                <w:t>OG</w:t>
              </w:r>
              <w:r w:rsidRPr="00361407">
                <w:rPr>
                  <w:rFonts w:eastAsia="Times New Roman"/>
                  <w:color w:val="000000"/>
                  <w:sz w:val="20"/>
                  <w:szCs w:val="20"/>
                  <w:rPrChange w:id="1728" w:author="VP03" w:date="2017-09-10T21:12:00Z">
                    <w:rPr>
                      <w:rFonts w:ascii="Arial Narrow" w:eastAsia="Times New Roman" w:hAnsi="Arial Narrow" w:cs="Arial Narrow"/>
                      <w:color w:val="000000"/>
                      <w:sz w:val="16"/>
                      <w:szCs w:val="16"/>
                      <w:lang w:val="en-US"/>
                    </w:rPr>
                  </w:rPrChange>
                </w:rPr>
                <w:t xml:space="preserve">2 </w:t>
              </w:r>
              <w:r w:rsidRPr="00361407">
                <w:rPr>
                  <w:rFonts w:eastAsia="Times New Roman"/>
                  <w:color w:val="000000"/>
                  <w:sz w:val="20"/>
                  <w:szCs w:val="20"/>
                  <w:lang w:eastAsia="ru-RU"/>
                  <w:rPrChange w:id="1729" w:author="VP03" w:date="2017-09-10T21:12:00Z">
                    <w:rPr>
                      <w:rFonts w:ascii="Arial Narrow" w:eastAsia="Times New Roman" w:hAnsi="Arial Narrow" w:cs="Arial Narrow"/>
                      <w:color w:val="000000"/>
                      <w:sz w:val="16"/>
                      <w:szCs w:val="16"/>
                      <w:lang w:eastAsia="ru-RU"/>
                    </w:rPr>
                  </w:rPrChange>
                </w:rPr>
                <w:t>из 17 спутников</w:t>
              </w:r>
            </w:ins>
          </w:p>
        </w:tc>
      </w:tr>
      <w:tr w:rsidR="00361407" w:rsidRPr="00361407" w:rsidTr="00361407">
        <w:tblPrEx>
          <w:tblPrExChange w:id="1730" w:author="VP03" w:date="2017-09-10T21:13:00Z">
            <w:tblPrEx>
              <w:tblW w:w="91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657"/>
          <w:ins w:id="1731" w:author="VP03" w:date="2017-09-10T21:06:00Z"/>
          <w:trPrChange w:id="1732" w:author="VP03" w:date="2017-09-10T21:13:00Z">
            <w:trPr>
              <w:gridAfter w:val="0"/>
              <w:trHeight w:val="657"/>
            </w:trPr>
          </w:trPrChange>
        </w:trPr>
        <w:tc>
          <w:tcPr>
            <w:tcW w:w="1350" w:type="dxa"/>
            <w:shd w:val="clear" w:color="auto" w:fill="FFFFFF"/>
            <w:tcPrChange w:id="1733" w:author="VP03" w:date="2017-09-10T21:13:00Z">
              <w:tcPr>
                <w:tcW w:w="1071" w:type="dxa"/>
                <w:gridSpan w:val="2"/>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734" w:author="VP03" w:date="2017-09-10T21:06:00Z"/>
                <w:rFonts w:eastAsia="Times New Roman"/>
                <w:sz w:val="20"/>
                <w:szCs w:val="20"/>
                <w:rPrChange w:id="1735" w:author="VP03" w:date="2017-09-10T21:12:00Z">
                  <w:rPr>
                    <w:ins w:id="1736" w:author="VP03" w:date="2017-09-10T21:06:00Z"/>
                    <w:rFonts w:eastAsia="Times New Roman"/>
                    <w:szCs w:val="24"/>
                  </w:rPr>
                </w:rPrChange>
              </w:rPr>
            </w:pPr>
            <w:ins w:id="1737" w:author="VP03" w:date="2017-09-10T21:06:00Z">
              <w:r w:rsidRPr="00361407">
                <w:rPr>
                  <w:rFonts w:eastAsia="Times New Roman"/>
                  <w:color w:val="000000"/>
                  <w:sz w:val="20"/>
                  <w:szCs w:val="20"/>
                  <w:lang w:val="en-US"/>
                  <w:rPrChange w:id="1738" w:author="VP03" w:date="2017-09-10T21:12:00Z">
                    <w:rPr>
                      <w:rFonts w:ascii="Arial Narrow" w:eastAsia="Times New Roman" w:hAnsi="Arial Narrow" w:cs="Arial Narrow"/>
                      <w:color w:val="000000"/>
                      <w:sz w:val="16"/>
                      <w:szCs w:val="16"/>
                      <w:lang w:val="en-US"/>
                    </w:rPr>
                  </w:rPrChange>
                </w:rPr>
                <w:t>Aprize Satellite (SpaceQuest)</w:t>
              </w:r>
            </w:ins>
          </w:p>
        </w:tc>
        <w:tc>
          <w:tcPr>
            <w:tcW w:w="1165" w:type="dxa"/>
            <w:shd w:val="clear" w:color="auto" w:fill="FFFFFF"/>
            <w:tcPrChange w:id="1739" w:author="VP03" w:date="2017-09-10T21:13:00Z">
              <w:tcPr>
                <w:tcW w:w="576"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740" w:author="VP03" w:date="2017-09-10T21:06:00Z"/>
                <w:rFonts w:eastAsia="Times New Roman"/>
                <w:sz w:val="20"/>
                <w:szCs w:val="20"/>
                <w:rPrChange w:id="1741" w:author="VP03" w:date="2017-09-10T21:12:00Z">
                  <w:rPr>
                    <w:ins w:id="1742" w:author="VP03" w:date="2017-09-10T21:06:00Z"/>
                    <w:rFonts w:eastAsia="Times New Roman"/>
                    <w:szCs w:val="24"/>
                  </w:rPr>
                </w:rPrChange>
              </w:rPr>
              <w:pPrChange w:id="1743" w:author="VP03" w:date="2017-09-10T21:13:00Z">
                <w:pPr>
                  <w:spacing w:line="160" w:lineRule="exact"/>
                  <w:jc w:val="left"/>
                </w:pPr>
              </w:pPrChange>
            </w:pPr>
            <w:ins w:id="1744" w:author="VP03" w:date="2017-09-10T21:06:00Z">
              <w:r w:rsidRPr="00361407">
                <w:rPr>
                  <w:rFonts w:eastAsia="Times New Roman"/>
                  <w:color w:val="000000"/>
                  <w:sz w:val="20"/>
                  <w:szCs w:val="20"/>
                  <w:lang w:val="en-US"/>
                  <w:rPrChange w:id="1745" w:author="VP03" w:date="2017-09-10T21:12:00Z">
                    <w:rPr>
                      <w:rFonts w:ascii="Arial Narrow" w:eastAsia="Times New Roman" w:hAnsi="Arial Narrow" w:cs="Arial Narrow"/>
                      <w:color w:val="000000"/>
                      <w:sz w:val="16"/>
                      <w:szCs w:val="16"/>
                      <w:lang w:val="en-US"/>
                    </w:rPr>
                  </w:rPrChange>
                </w:rPr>
                <w:t>M2M</w:t>
              </w:r>
            </w:ins>
          </w:p>
        </w:tc>
        <w:tc>
          <w:tcPr>
            <w:tcW w:w="1440" w:type="dxa"/>
            <w:shd w:val="clear" w:color="auto" w:fill="FFFFFF"/>
            <w:tcPrChange w:id="1746" w:author="VP03" w:date="2017-09-10T21:13:00Z">
              <w:tcPr>
                <w:tcW w:w="603" w:type="dxa"/>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747" w:author="VP03" w:date="2017-09-10T21:06:00Z"/>
                <w:rFonts w:eastAsia="Times New Roman"/>
                <w:sz w:val="20"/>
                <w:szCs w:val="20"/>
                <w:rPrChange w:id="1748" w:author="VP03" w:date="2017-09-10T21:12:00Z">
                  <w:rPr>
                    <w:ins w:id="1749" w:author="VP03" w:date="2017-09-10T21:06:00Z"/>
                    <w:rFonts w:eastAsia="Times New Roman"/>
                    <w:szCs w:val="24"/>
                  </w:rPr>
                </w:rPrChange>
              </w:rPr>
              <w:pPrChange w:id="1750" w:author="VP03" w:date="2017-09-10T21:13:00Z">
                <w:pPr>
                  <w:spacing w:line="220" w:lineRule="exact"/>
                  <w:jc w:val="left"/>
                </w:pPr>
              </w:pPrChange>
            </w:pPr>
            <w:ins w:id="1751" w:author="VP03" w:date="2017-09-10T21:13:00Z">
              <w:r w:rsidRPr="001C62B6">
                <w:rPr>
                  <w:rFonts w:eastAsia="Times New Roman"/>
                  <w:color w:val="000000"/>
                  <w:sz w:val="20"/>
                  <w:szCs w:val="20"/>
                  <w:lang w:eastAsia="ru-RU"/>
                </w:rPr>
                <w:t>НГСО</w:t>
              </w:r>
            </w:ins>
          </w:p>
        </w:tc>
        <w:tc>
          <w:tcPr>
            <w:tcW w:w="1170" w:type="dxa"/>
            <w:shd w:val="clear" w:color="auto" w:fill="FFFFFF"/>
            <w:tcPrChange w:id="1752" w:author="VP03" w:date="2017-09-10T21:13:00Z">
              <w:tcPr>
                <w:tcW w:w="1073"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753" w:author="VP03" w:date="2017-09-10T21:06:00Z"/>
                <w:rFonts w:eastAsia="Times New Roman"/>
                <w:sz w:val="20"/>
                <w:szCs w:val="20"/>
                <w:rPrChange w:id="1754" w:author="VP03" w:date="2017-09-10T21:12:00Z">
                  <w:rPr>
                    <w:ins w:id="1755" w:author="VP03" w:date="2017-09-10T21:06:00Z"/>
                    <w:rFonts w:eastAsia="Times New Roman"/>
                    <w:szCs w:val="24"/>
                  </w:rPr>
                </w:rPrChange>
              </w:rPr>
              <w:pPrChange w:id="1756" w:author="VP03" w:date="2017-09-10T21:13:00Z">
                <w:pPr>
                  <w:spacing w:line="180" w:lineRule="exact"/>
                  <w:jc w:val="left"/>
                </w:pPr>
              </w:pPrChange>
            </w:pPr>
            <w:ins w:id="1757" w:author="VP03" w:date="2017-09-10T21:06:00Z">
              <w:r w:rsidRPr="00361407">
                <w:rPr>
                  <w:rFonts w:eastAsia="Times New Roman"/>
                  <w:color w:val="000000"/>
                  <w:sz w:val="20"/>
                  <w:szCs w:val="20"/>
                  <w:lang w:eastAsia="ru-RU"/>
                  <w:rPrChange w:id="1758" w:author="VP03" w:date="2017-09-10T21:12:00Z">
                    <w:rPr>
                      <w:rFonts w:ascii="Arial Narrow" w:eastAsia="Times New Roman" w:hAnsi="Arial Narrow" w:cs="Arial Narrow"/>
                      <w:color w:val="000000"/>
                      <w:sz w:val="18"/>
                      <w:szCs w:val="18"/>
                      <w:lang w:eastAsia="ru-RU"/>
                    </w:rPr>
                  </w:rPrChange>
                </w:rPr>
                <w:t>н.д</w:t>
              </w:r>
            </w:ins>
            <w:ins w:id="1759" w:author="VP03" w:date="2017-09-10T21:14:00Z">
              <w:r>
                <w:rPr>
                  <w:rFonts w:eastAsia="Times New Roman"/>
                  <w:color w:val="000000"/>
                  <w:sz w:val="20"/>
                  <w:szCs w:val="20"/>
                  <w:lang w:eastAsia="ru-RU"/>
                </w:rPr>
                <w:t>.</w:t>
              </w:r>
            </w:ins>
          </w:p>
        </w:tc>
        <w:tc>
          <w:tcPr>
            <w:tcW w:w="2160" w:type="dxa"/>
            <w:shd w:val="clear" w:color="auto" w:fill="FFFFFF"/>
            <w:tcPrChange w:id="1760" w:author="VP03" w:date="2017-09-10T21:13:00Z">
              <w:tcPr>
                <w:tcW w:w="1371" w:type="dxa"/>
                <w:gridSpan w:val="3"/>
                <w:tcBorders>
                  <w:top w:val="single" w:sz="4" w:space="0" w:color="auto"/>
                  <w:left w:val="single" w:sz="4" w:space="0" w:color="auto"/>
                  <w:bottom w:val="nil"/>
                  <w:right w:val="nil"/>
                </w:tcBorders>
                <w:shd w:val="clear" w:color="auto" w:fill="FFFFFF"/>
              </w:tcPr>
            </w:tcPrChange>
          </w:tcPr>
          <w:p w:rsidR="00361407" w:rsidRPr="00361407" w:rsidRDefault="00361407">
            <w:pPr>
              <w:jc w:val="left"/>
              <w:rPr>
                <w:ins w:id="1761" w:author="VP03" w:date="2017-09-10T21:06:00Z"/>
                <w:rFonts w:eastAsia="Times New Roman"/>
                <w:sz w:val="20"/>
                <w:szCs w:val="20"/>
                <w:rPrChange w:id="1762" w:author="VP03" w:date="2017-09-10T21:12:00Z">
                  <w:rPr>
                    <w:ins w:id="1763" w:author="VP03" w:date="2017-09-10T21:06:00Z"/>
                    <w:rFonts w:eastAsia="Times New Roman"/>
                    <w:szCs w:val="24"/>
                  </w:rPr>
                </w:rPrChange>
              </w:rPr>
            </w:pPr>
            <w:ins w:id="1764" w:author="VP03" w:date="2017-09-10T21:11:00Z">
              <w:r w:rsidRPr="00361407">
                <w:rPr>
                  <w:rFonts w:eastAsia="Times New Roman"/>
                  <w:color w:val="000000"/>
                  <w:sz w:val="20"/>
                  <w:szCs w:val="20"/>
                  <w:lang w:eastAsia="ru-RU"/>
                  <w:rPrChange w:id="1765" w:author="VP03" w:date="2017-09-10T21:12:00Z">
                    <w:rPr>
                      <w:rFonts w:ascii="Arial Narrow" w:eastAsia="Times New Roman" w:hAnsi="Arial Narrow" w:cs="Arial Narrow"/>
                      <w:color w:val="000000"/>
                      <w:sz w:val="16"/>
                      <w:szCs w:val="16"/>
                      <w:lang w:eastAsia="ru-RU"/>
                    </w:rPr>
                  </w:rPrChange>
                </w:rPr>
                <w:t>Ограниченная</w:t>
              </w:r>
            </w:ins>
            <w:ins w:id="1766" w:author="VP03" w:date="2017-09-10T21:06:00Z">
              <w:r w:rsidRPr="00361407">
                <w:rPr>
                  <w:rFonts w:eastAsia="Times New Roman"/>
                  <w:color w:val="000000"/>
                  <w:sz w:val="20"/>
                  <w:szCs w:val="20"/>
                  <w:lang w:eastAsia="ru-RU"/>
                  <w:rPrChange w:id="1767" w:author="VP03" w:date="2017-09-10T21:12:00Z">
                    <w:rPr>
                      <w:rFonts w:ascii="Arial Narrow" w:eastAsia="Times New Roman" w:hAnsi="Arial Narrow" w:cs="Arial Narrow"/>
                      <w:color w:val="000000"/>
                      <w:sz w:val="16"/>
                      <w:szCs w:val="16"/>
                      <w:lang w:eastAsia="ru-RU"/>
                    </w:rPr>
                  </w:rPrChange>
                </w:rPr>
                <w:t>, с ожиданием сеанса связи</w:t>
              </w:r>
            </w:ins>
          </w:p>
        </w:tc>
        <w:tc>
          <w:tcPr>
            <w:tcW w:w="2379" w:type="dxa"/>
            <w:shd w:val="clear" w:color="auto" w:fill="FFFFFF"/>
            <w:tcPrChange w:id="1768" w:author="VP03" w:date="2017-09-10T21:13:00Z">
              <w:tcPr>
                <w:tcW w:w="2379" w:type="dxa"/>
                <w:gridSpan w:val="3"/>
                <w:tcBorders>
                  <w:top w:val="single" w:sz="4" w:space="0" w:color="auto"/>
                  <w:left w:val="single" w:sz="4" w:space="0" w:color="auto"/>
                  <w:bottom w:val="nil"/>
                  <w:right w:val="single" w:sz="4" w:space="0" w:color="auto"/>
                </w:tcBorders>
                <w:shd w:val="clear" w:color="auto" w:fill="FFFFFF"/>
              </w:tcPr>
            </w:tcPrChange>
          </w:tcPr>
          <w:p w:rsidR="00361407" w:rsidRPr="00361407" w:rsidRDefault="00361407">
            <w:pPr>
              <w:jc w:val="left"/>
              <w:rPr>
                <w:ins w:id="1769" w:author="VP03" w:date="2017-09-10T21:06:00Z"/>
                <w:rFonts w:eastAsia="Times New Roman"/>
                <w:sz w:val="20"/>
                <w:szCs w:val="20"/>
                <w:rPrChange w:id="1770" w:author="VP03" w:date="2017-09-10T21:12:00Z">
                  <w:rPr>
                    <w:ins w:id="1771" w:author="VP03" w:date="2017-09-10T21:06:00Z"/>
                    <w:rFonts w:eastAsia="Times New Roman"/>
                    <w:szCs w:val="24"/>
                  </w:rPr>
                </w:rPrChange>
              </w:rPr>
            </w:pPr>
            <w:ins w:id="1772" w:author="VP03" w:date="2017-09-10T21:06:00Z">
              <w:r w:rsidRPr="00361407">
                <w:rPr>
                  <w:rFonts w:eastAsia="Times New Roman"/>
                  <w:color w:val="000000"/>
                  <w:sz w:val="20"/>
                  <w:szCs w:val="20"/>
                  <w:lang w:eastAsia="ru-RU"/>
                  <w:rPrChange w:id="1773" w:author="VP03" w:date="2017-09-10T21:12:00Z">
                    <w:rPr>
                      <w:rFonts w:ascii="Arial Narrow" w:eastAsia="Times New Roman" w:hAnsi="Arial Narrow" w:cs="Arial Narrow"/>
                      <w:color w:val="000000"/>
                      <w:sz w:val="16"/>
                      <w:szCs w:val="16"/>
                      <w:lang w:eastAsia="ru-RU"/>
                    </w:rPr>
                  </w:rPrChange>
                </w:rPr>
                <w:t>Имеется 10 спутников из 24 требуемых</w:t>
              </w:r>
            </w:ins>
          </w:p>
        </w:tc>
      </w:tr>
      <w:tr w:rsidR="00361407" w:rsidRPr="00361407" w:rsidTr="00361407">
        <w:tblPrEx>
          <w:tblPrExChange w:id="1774" w:author="VP03" w:date="2017-09-10T21:13:00Z">
            <w:tblPrEx>
              <w:tblW w:w="91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958"/>
          <w:ins w:id="1775" w:author="VP03" w:date="2017-09-10T21:06:00Z"/>
          <w:trPrChange w:id="1776" w:author="VP03" w:date="2017-09-10T21:13:00Z">
            <w:trPr>
              <w:gridAfter w:val="0"/>
              <w:trHeight w:val="958"/>
            </w:trPr>
          </w:trPrChange>
        </w:trPr>
        <w:tc>
          <w:tcPr>
            <w:tcW w:w="1350" w:type="dxa"/>
            <w:shd w:val="clear" w:color="auto" w:fill="FFFFFF"/>
            <w:tcPrChange w:id="1777" w:author="VP03" w:date="2017-09-10T21:13:00Z">
              <w:tcPr>
                <w:tcW w:w="1071" w:type="dxa"/>
                <w:gridSpan w:val="2"/>
                <w:tcBorders>
                  <w:top w:val="single" w:sz="4" w:space="0" w:color="auto"/>
                  <w:left w:val="single" w:sz="4" w:space="0" w:color="auto"/>
                  <w:bottom w:val="single" w:sz="4" w:space="0" w:color="auto"/>
                  <w:right w:val="nil"/>
                </w:tcBorders>
                <w:shd w:val="clear" w:color="auto" w:fill="FFFFFF"/>
              </w:tcPr>
            </w:tcPrChange>
          </w:tcPr>
          <w:p w:rsidR="00361407" w:rsidRPr="00361407" w:rsidRDefault="00361407">
            <w:pPr>
              <w:jc w:val="left"/>
              <w:rPr>
                <w:ins w:id="1778" w:author="VP03" w:date="2017-09-10T21:06:00Z"/>
                <w:rFonts w:eastAsia="Times New Roman"/>
                <w:sz w:val="20"/>
                <w:szCs w:val="20"/>
                <w:rPrChange w:id="1779" w:author="VP03" w:date="2017-09-10T21:12:00Z">
                  <w:rPr>
                    <w:ins w:id="1780" w:author="VP03" w:date="2017-09-10T21:06:00Z"/>
                    <w:rFonts w:eastAsia="Times New Roman"/>
                    <w:szCs w:val="24"/>
                  </w:rPr>
                </w:rPrChange>
              </w:rPr>
              <w:pPrChange w:id="1781" w:author="VP03" w:date="2017-09-10T21:13:00Z">
                <w:pPr>
                  <w:spacing w:line="160" w:lineRule="exact"/>
                  <w:jc w:val="left"/>
                </w:pPr>
              </w:pPrChange>
            </w:pPr>
            <w:ins w:id="1782" w:author="VP03" w:date="2017-09-10T21:06:00Z">
              <w:r w:rsidRPr="00361407">
                <w:rPr>
                  <w:rFonts w:eastAsia="Times New Roman"/>
                  <w:color w:val="000000"/>
                  <w:sz w:val="20"/>
                  <w:szCs w:val="20"/>
                  <w:lang w:eastAsia="ru-RU"/>
                  <w:rPrChange w:id="1783" w:author="VP03" w:date="2017-09-10T21:12:00Z">
                    <w:rPr>
                      <w:rFonts w:ascii="Arial Narrow" w:eastAsia="Times New Roman" w:hAnsi="Arial Narrow" w:cs="Arial Narrow"/>
                      <w:color w:val="000000"/>
                      <w:sz w:val="16"/>
                      <w:szCs w:val="16"/>
                      <w:lang w:eastAsia="ru-RU"/>
                    </w:rPr>
                  </w:rPrChange>
                </w:rPr>
                <w:t>"Гонец"</w:t>
              </w:r>
            </w:ins>
          </w:p>
        </w:tc>
        <w:tc>
          <w:tcPr>
            <w:tcW w:w="1165" w:type="dxa"/>
            <w:shd w:val="clear" w:color="auto" w:fill="FFFFFF"/>
            <w:tcPrChange w:id="1784" w:author="VP03" w:date="2017-09-10T21:13:00Z">
              <w:tcPr>
                <w:tcW w:w="576" w:type="dxa"/>
                <w:gridSpan w:val="3"/>
                <w:tcBorders>
                  <w:top w:val="single" w:sz="4" w:space="0" w:color="auto"/>
                  <w:left w:val="single" w:sz="4" w:space="0" w:color="auto"/>
                  <w:bottom w:val="single" w:sz="4" w:space="0" w:color="auto"/>
                  <w:right w:val="nil"/>
                </w:tcBorders>
                <w:shd w:val="clear" w:color="auto" w:fill="FFFFFF"/>
              </w:tcPr>
            </w:tcPrChange>
          </w:tcPr>
          <w:p w:rsidR="00361407" w:rsidRPr="00361407" w:rsidRDefault="00361407">
            <w:pPr>
              <w:jc w:val="left"/>
              <w:rPr>
                <w:ins w:id="1785" w:author="VP03" w:date="2017-09-10T21:06:00Z"/>
                <w:rFonts w:eastAsia="Times New Roman"/>
                <w:sz w:val="20"/>
                <w:szCs w:val="20"/>
                <w:rPrChange w:id="1786" w:author="VP03" w:date="2017-09-10T21:12:00Z">
                  <w:rPr>
                    <w:ins w:id="1787" w:author="VP03" w:date="2017-09-10T21:06:00Z"/>
                    <w:rFonts w:eastAsia="Times New Roman"/>
                    <w:szCs w:val="24"/>
                  </w:rPr>
                </w:rPrChange>
              </w:rPr>
            </w:pPr>
            <w:ins w:id="1788" w:author="VP03" w:date="2017-09-10T21:06:00Z">
              <w:r w:rsidRPr="00361407">
                <w:rPr>
                  <w:rFonts w:eastAsia="Times New Roman"/>
                  <w:color w:val="000000"/>
                  <w:sz w:val="20"/>
                  <w:szCs w:val="20"/>
                  <w:lang w:eastAsia="ru-RU"/>
                  <w:rPrChange w:id="1789" w:author="VP03" w:date="2017-09-10T21:12:00Z">
                    <w:rPr>
                      <w:rFonts w:ascii="Arial Narrow" w:eastAsia="Times New Roman" w:hAnsi="Arial Narrow" w:cs="Arial Narrow"/>
                      <w:color w:val="000000"/>
                      <w:sz w:val="16"/>
                      <w:szCs w:val="16"/>
                      <w:lang w:eastAsia="ru-RU"/>
                    </w:rPr>
                  </w:rPrChange>
                </w:rPr>
                <w:t>Элек</w:t>
              </w:r>
              <w:r w:rsidRPr="00361407">
                <w:rPr>
                  <w:rFonts w:eastAsia="Times New Roman"/>
                  <w:color w:val="000000"/>
                  <w:sz w:val="20"/>
                  <w:szCs w:val="20"/>
                  <w:lang w:eastAsia="ru-RU"/>
                  <w:rPrChange w:id="1790" w:author="VP03" w:date="2017-09-10T21:12:00Z">
                    <w:rPr>
                      <w:rFonts w:ascii="Arial Narrow" w:eastAsia="Times New Roman" w:hAnsi="Arial Narrow" w:cs="Arial Narrow"/>
                      <w:color w:val="000000"/>
                      <w:sz w:val="16"/>
                      <w:szCs w:val="16"/>
                      <w:lang w:eastAsia="ru-RU"/>
                    </w:rPr>
                  </w:rPrChange>
                </w:rPr>
                <w:softHyphen/>
                <w:t>тронная</w:t>
              </w:r>
            </w:ins>
          </w:p>
          <w:p w:rsidR="00361407" w:rsidRPr="00361407" w:rsidRDefault="00361407">
            <w:pPr>
              <w:jc w:val="left"/>
              <w:rPr>
                <w:ins w:id="1791" w:author="VP03" w:date="2017-09-10T21:06:00Z"/>
                <w:rFonts w:eastAsia="Times New Roman"/>
                <w:sz w:val="20"/>
                <w:szCs w:val="20"/>
                <w:rPrChange w:id="1792" w:author="VP03" w:date="2017-09-10T21:12:00Z">
                  <w:rPr>
                    <w:ins w:id="1793" w:author="VP03" w:date="2017-09-10T21:06:00Z"/>
                    <w:rFonts w:eastAsia="Times New Roman"/>
                    <w:szCs w:val="24"/>
                  </w:rPr>
                </w:rPrChange>
              </w:rPr>
            </w:pPr>
            <w:ins w:id="1794" w:author="VP03" w:date="2017-09-10T21:06:00Z">
              <w:r w:rsidRPr="00361407">
                <w:rPr>
                  <w:rFonts w:eastAsia="Times New Roman"/>
                  <w:color w:val="000000"/>
                  <w:sz w:val="20"/>
                  <w:szCs w:val="20"/>
                  <w:lang w:eastAsia="ru-RU"/>
                  <w:rPrChange w:id="1795" w:author="VP03" w:date="2017-09-10T21:12:00Z">
                    <w:rPr>
                      <w:rFonts w:ascii="Arial Narrow" w:eastAsia="Times New Roman" w:hAnsi="Arial Narrow" w:cs="Arial Narrow"/>
                      <w:color w:val="000000"/>
                      <w:sz w:val="16"/>
                      <w:szCs w:val="16"/>
                      <w:lang w:eastAsia="ru-RU"/>
                    </w:rPr>
                  </w:rPrChange>
                </w:rPr>
                <w:t>почта</w:t>
              </w:r>
            </w:ins>
          </w:p>
        </w:tc>
        <w:tc>
          <w:tcPr>
            <w:tcW w:w="1440" w:type="dxa"/>
            <w:shd w:val="clear" w:color="auto" w:fill="FFFFFF"/>
            <w:tcPrChange w:id="1796" w:author="VP03" w:date="2017-09-10T21:13:00Z">
              <w:tcPr>
                <w:tcW w:w="603" w:type="dxa"/>
                <w:tcBorders>
                  <w:top w:val="single" w:sz="4" w:space="0" w:color="auto"/>
                  <w:left w:val="single" w:sz="4" w:space="0" w:color="auto"/>
                  <w:bottom w:val="single" w:sz="4" w:space="0" w:color="auto"/>
                  <w:right w:val="nil"/>
                </w:tcBorders>
                <w:shd w:val="clear" w:color="auto" w:fill="FFFFFF"/>
              </w:tcPr>
            </w:tcPrChange>
          </w:tcPr>
          <w:p w:rsidR="00361407" w:rsidRPr="00361407" w:rsidRDefault="00361407">
            <w:pPr>
              <w:jc w:val="left"/>
              <w:rPr>
                <w:ins w:id="1797" w:author="VP03" w:date="2017-09-10T21:06:00Z"/>
                <w:rFonts w:eastAsia="Times New Roman"/>
                <w:sz w:val="20"/>
                <w:szCs w:val="20"/>
                <w:rPrChange w:id="1798" w:author="VP03" w:date="2017-09-10T21:12:00Z">
                  <w:rPr>
                    <w:ins w:id="1799" w:author="VP03" w:date="2017-09-10T21:06:00Z"/>
                    <w:rFonts w:eastAsia="Times New Roman"/>
                    <w:szCs w:val="24"/>
                  </w:rPr>
                </w:rPrChange>
              </w:rPr>
              <w:pPrChange w:id="1800" w:author="VP03" w:date="2017-09-10T21:13:00Z">
                <w:pPr>
                  <w:spacing w:line="220" w:lineRule="exact"/>
                  <w:jc w:val="left"/>
                </w:pPr>
              </w:pPrChange>
            </w:pPr>
            <w:ins w:id="1801" w:author="VP03" w:date="2017-09-10T21:13:00Z">
              <w:r w:rsidRPr="001C62B6">
                <w:rPr>
                  <w:rFonts w:eastAsia="Times New Roman"/>
                  <w:color w:val="000000"/>
                  <w:sz w:val="20"/>
                  <w:szCs w:val="20"/>
                  <w:lang w:eastAsia="ru-RU"/>
                </w:rPr>
                <w:t>НГСО</w:t>
              </w:r>
            </w:ins>
          </w:p>
        </w:tc>
        <w:tc>
          <w:tcPr>
            <w:tcW w:w="1170" w:type="dxa"/>
            <w:shd w:val="clear" w:color="auto" w:fill="FFFFFF"/>
            <w:tcPrChange w:id="1802" w:author="VP03" w:date="2017-09-10T21:13:00Z">
              <w:tcPr>
                <w:tcW w:w="1073" w:type="dxa"/>
                <w:gridSpan w:val="3"/>
                <w:tcBorders>
                  <w:top w:val="single" w:sz="4" w:space="0" w:color="auto"/>
                  <w:left w:val="single" w:sz="4" w:space="0" w:color="auto"/>
                  <w:bottom w:val="single" w:sz="4" w:space="0" w:color="auto"/>
                  <w:right w:val="nil"/>
                </w:tcBorders>
                <w:shd w:val="clear" w:color="auto" w:fill="FFFFFF"/>
              </w:tcPr>
            </w:tcPrChange>
          </w:tcPr>
          <w:p w:rsidR="00361407" w:rsidRPr="00361407" w:rsidRDefault="00361407">
            <w:pPr>
              <w:jc w:val="left"/>
              <w:rPr>
                <w:ins w:id="1803" w:author="VP03" w:date="2017-09-10T21:06:00Z"/>
                <w:rFonts w:eastAsia="Times New Roman"/>
                <w:sz w:val="20"/>
                <w:szCs w:val="20"/>
                <w:rPrChange w:id="1804" w:author="VP03" w:date="2017-09-10T21:12:00Z">
                  <w:rPr>
                    <w:ins w:id="1805" w:author="VP03" w:date="2017-09-10T21:06:00Z"/>
                    <w:rFonts w:eastAsia="Times New Roman"/>
                    <w:szCs w:val="24"/>
                  </w:rPr>
                </w:rPrChange>
              </w:rPr>
              <w:pPrChange w:id="1806" w:author="VP03" w:date="2017-09-10T21:13:00Z">
                <w:pPr>
                  <w:spacing w:line="160" w:lineRule="exact"/>
                  <w:jc w:val="left"/>
                </w:pPr>
              </w:pPrChange>
            </w:pPr>
            <w:ins w:id="1807" w:author="VP03" w:date="2017-09-10T21:06:00Z">
              <w:r w:rsidRPr="00361407">
                <w:rPr>
                  <w:rFonts w:eastAsia="Times New Roman"/>
                  <w:color w:val="000000"/>
                  <w:sz w:val="20"/>
                  <w:szCs w:val="20"/>
                  <w:lang w:eastAsia="ru-RU"/>
                  <w:rPrChange w:id="1808" w:author="VP03" w:date="2017-09-10T21:12:00Z">
                    <w:rPr>
                      <w:rFonts w:ascii="Arial Narrow" w:eastAsia="Times New Roman" w:hAnsi="Arial Narrow" w:cs="Arial Narrow"/>
                      <w:color w:val="000000"/>
                      <w:sz w:val="16"/>
                      <w:szCs w:val="16"/>
                      <w:lang w:eastAsia="ru-RU"/>
                    </w:rPr>
                  </w:rPrChange>
                </w:rPr>
                <w:t>Минуты, часы</w:t>
              </w:r>
            </w:ins>
          </w:p>
        </w:tc>
        <w:tc>
          <w:tcPr>
            <w:tcW w:w="2160" w:type="dxa"/>
            <w:shd w:val="clear" w:color="auto" w:fill="FFFFFF"/>
            <w:tcPrChange w:id="1809" w:author="VP03" w:date="2017-09-10T21:13:00Z">
              <w:tcPr>
                <w:tcW w:w="1371" w:type="dxa"/>
                <w:gridSpan w:val="3"/>
                <w:tcBorders>
                  <w:top w:val="single" w:sz="4" w:space="0" w:color="auto"/>
                  <w:left w:val="single" w:sz="4" w:space="0" w:color="auto"/>
                  <w:bottom w:val="single" w:sz="4" w:space="0" w:color="auto"/>
                  <w:right w:val="nil"/>
                </w:tcBorders>
                <w:shd w:val="clear" w:color="auto" w:fill="FFFFFF"/>
              </w:tcPr>
            </w:tcPrChange>
          </w:tcPr>
          <w:p w:rsidR="00361407" w:rsidRPr="00361407" w:rsidRDefault="00361407">
            <w:pPr>
              <w:jc w:val="left"/>
              <w:rPr>
                <w:ins w:id="1810" w:author="VP03" w:date="2017-09-10T21:06:00Z"/>
                <w:rFonts w:eastAsia="Times New Roman"/>
                <w:sz w:val="20"/>
                <w:szCs w:val="20"/>
                <w:rPrChange w:id="1811" w:author="VP03" w:date="2017-09-10T21:12:00Z">
                  <w:rPr>
                    <w:ins w:id="1812" w:author="VP03" w:date="2017-09-10T21:06:00Z"/>
                    <w:rFonts w:eastAsia="Times New Roman"/>
                    <w:szCs w:val="24"/>
                  </w:rPr>
                </w:rPrChange>
              </w:rPr>
            </w:pPr>
            <w:ins w:id="1813" w:author="VP03" w:date="2017-09-10T21:06:00Z">
              <w:r w:rsidRPr="00361407">
                <w:rPr>
                  <w:rFonts w:eastAsia="Times New Roman"/>
                  <w:color w:val="000000"/>
                  <w:sz w:val="20"/>
                  <w:szCs w:val="20"/>
                  <w:lang w:eastAsia="ru-RU"/>
                  <w:rPrChange w:id="1814" w:author="VP03" w:date="2017-09-10T21:12:00Z">
                    <w:rPr>
                      <w:rFonts w:ascii="Arial Narrow" w:eastAsia="Times New Roman" w:hAnsi="Arial Narrow" w:cs="Arial Narrow"/>
                      <w:color w:val="000000"/>
                      <w:sz w:val="16"/>
                      <w:szCs w:val="16"/>
                      <w:lang w:eastAsia="ru-RU"/>
                    </w:rPr>
                  </w:rPrChange>
                </w:rPr>
                <w:t>Потенциально глобальная, с ожиданием сеанса связи</w:t>
              </w:r>
            </w:ins>
          </w:p>
        </w:tc>
        <w:tc>
          <w:tcPr>
            <w:tcW w:w="2379" w:type="dxa"/>
            <w:shd w:val="clear" w:color="auto" w:fill="FFFFFF"/>
            <w:tcPrChange w:id="1815" w:author="VP03" w:date="2017-09-10T21:13:00Z">
              <w:tcPr>
                <w:tcW w:w="2379" w:type="dxa"/>
                <w:gridSpan w:val="3"/>
                <w:tcBorders>
                  <w:top w:val="single" w:sz="4" w:space="0" w:color="auto"/>
                  <w:left w:val="single" w:sz="4" w:space="0" w:color="auto"/>
                  <w:bottom w:val="single" w:sz="4" w:space="0" w:color="auto"/>
                  <w:right w:val="single" w:sz="4" w:space="0" w:color="auto"/>
                </w:tcBorders>
                <w:shd w:val="clear" w:color="auto" w:fill="FFFFFF"/>
              </w:tcPr>
            </w:tcPrChange>
          </w:tcPr>
          <w:p w:rsidR="00361407" w:rsidRPr="00361407" w:rsidRDefault="00361407">
            <w:pPr>
              <w:jc w:val="left"/>
              <w:rPr>
                <w:ins w:id="1816" w:author="VP03" w:date="2017-09-10T21:06:00Z"/>
                <w:rFonts w:eastAsia="Times New Roman"/>
                <w:sz w:val="20"/>
                <w:szCs w:val="20"/>
                <w:rPrChange w:id="1817" w:author="VP03" w:date="2017-09-10T21:12:00Z">
                  <w:rPr>
                    <w:ins w:id="1818" w:author="VP03" w:date="2017-09-10T21:06:00Z"/>
                    <w:rFonts w:eastAsia="Times New Roman"/>
                    <w:szCs w:val="24"/>
                  </w:rPr>
                </w:rPrChange>
              </w:rPr>
            </w:pPr>
            <w:ins w:id="1819" w:author="VP03" w:date="2017-09-10T21:06:00Z">
              <w:r w:rsidRPr="00361407">
                <w:rPr>
                  <w:rFonts w:eastAsia="Times New Roman"/>
                  <w:color w:val="000000"/>
                  <w:sz w:val="20"/>
                  <w:szCs w:val="20"/>
                  <w:lang w:eastAsia="ru-RU"/>
                  <w:rPrChange w:id="1820" w:author="VP03" w:date="2017-09-10T21:12:00Z">
                    <w:rPr>
                      <w:rFonts w:ascii="Arial Narrow" w:eastAsia="Times New Roman" w:hAnsi="Arial Narrow" w:cs="Arial Narrow"/>
                      <w:color w:val="000000"/>
                      <w:sz w:val="16"/>
                      <w:szCs w:val="16"/>
                      <w:lang w:eastAsia="ru-RU"/>
                    </w:rPr>
                  </w:rPrChange>
                </w:rPr>
                <w:t>Развертывание полной группировки планируется к 2025 г.</w:t>
              </w:r>
            </w:ins>
          </w:p>
        </w:tc>
      </w:tr>
    </w:tbl>
    <w:p w:rsidR="00164986" w:rsidRDefault="00164986">
      <w:pPr>
        <w:ind w:firstLine="540"/>
        <w:rPr>
          <w:ins w:id="1821" w:author="VP03" w:date="2017-09-10T20:59:00Z"/>
        </w:rPr>
        <w:pPrChange w:id="1822" w:author="VP03" w:date="2017-09-10T20:56:00Z">
          <w:pPr>
            <w:ind w:firstLine="567"/>
          </w:pPr>
        </w:pPrChange>
      </w:pPr>
    </w:p>
    <w:p w:rsidR="000D0A8F" w:rsidRDefault="00361407">
      <w:pPr>
        <w:ind w:firstLine="540"/>
        <w:rPr>
          <w:ins w:id="1823" w:author="VP03" w:date="2017-09-10T21:39:00Z"/>
        </w:rPr>
        <w:pPrChange w:id="1824" w:author="VP03" w:date="2017-09-10T20:56:00Z">
          <w:pPr>
            <w:ind w:firstLine="567"/>
          </w:pPr>
        </w:pPrChange>
      </w:pPr>
      <w:ins w:id="1825" w:author="VP03" w:date="2017-09-10T21:20:00Z">
        <w:r>
          <w:t xml:space="preserve">Однако вышеописанные услуги не являются массовыми. Как правило, ценовые параметры на услугу, стоимость абонентских терминалов и высокие задержки </w:t>
        </w:r>
        <w:r w:rsidR="000D0A8F">
          <w:t xml:space="preserve">ограничивают массовое применение </w:t>
        </w:r>
      </w:ins>
      <w:ins w:id="1826" w:author="VP03" w:date="2017-09-10T21:21:00Z">
        <w:r w:rsidR="000D0A8F">
          <w:t xml:space="preserve">данных технологий. Для повышения конкурентоспособности как спутниковых, </w:t>
        </w:r>
      </w:ins>
      <w:ins w:id="1827" w:author="VP03" w:date="2017-09-10T21:20:00Z">
        <w:r>
          <w:t xml:space="preserve"> </w:t>
        </w:r>
      </w:ins>
      <w:ins w:id="1828" w:author="VP03" w:date="2017-09-10T21:23:00Z">
        <w:r w:rsidR="000D0A8F">
          <w:t xml:space="preserve">так и наземных решений, в настоящее время активно внедряются гибритдные решения, когда устройства </w:t>
        </w:r>
        <w:r w:rsidR="000D0A8F">
          <w:rPr>
            <w:lang w:val="en-US"/>
          </w:rPr>
          <w:t>M</w:t>
        </w:r>
        <w:r w:rsidR="000D0A8F" w:rsidRPr="000D0A8F">
          <w:rPr>
            <w:rPrChange w:id="1829" w:author="VP03" w:date="2017-09-10T21:23:00Z">
              <w:rPr>
                <w:lang w:val="en-US"/>
              </w:rPr>
            </w:rPrChange>
          </w:rPr>
          <w:t>2</w:t>
        </w:r>
        <w:r w:rsidR="000D0A8F">
          <w:rPr>
            <w:lang w:val="en-US"/>
          </w:rPr>
          <w:t>M</w:t>
        </w:r>
        <w:r w:rsidR="000D0A8F" w:rsidRPr="000D0A8F">
          <w:rPr>
            <w:rPrChange w:id="1830" w:author="VP03" w:date="2017-09-10T21:23:00Z">
              <w:rPr>
                <w:lang w:val="en-US"/>
              </w:rPr>
            </w:rPrChange>
          </w:rPr>
          <w:t>/</w:t>
        </w:r>
        <w:r w:rsidR="000D0A8F">
          <w:rPr>
            <w:lang w:val="en-US"/>
          </w:rPr>
          <w:t>IoT</w:t>
        </w:r>
        <w:r w:rsidR="000D0A8F" w:rsidRPr="000D0A8F">
          <w:rPr>
            <w:rPrChange w:id="1831" w:author="VP03" w:date="2017-09-10T21:23:00Z">
              <w:rPr>
                <w:lang w:val="en-US"/>
              </w:rPr>
            </w:rPrChange>
          </w:rPr>
          <w:t xml:space="preserve"> </w:t>
        </w:r>
        <w:r w:rsidR="000D0A8F">
          <w:t>сна</w:t>
        </w:r>
      </w:ins>
      <w:ins w:id="1832" w:author="VP03" w:date="2017-09-10T21:24:00Z">
        <w:r w:rsidR="000D0A8F">
          <w:t>б</w:t>
        </w:r>
      </w:ins>
      <w:ins w:id="1833" w:author="VP03" w:date="2017-09-10T21:23:00Z">
        <w:r w:rsidR="000D0A8F">
          <w:t xml:space="preserve">жаются как </w:t>
        </w:r>
      </w:ins>
      <w:ins w:id="1834" w:author="VP03" w:date="2017-09-10T21:24:00Z">
        <w:r w:rsidR="000D0A8F">
          <w:t xml:space="preserve">спутниковым модемом, так и радиомодулем для работы в сотовых сетях или сетях </w:t>
        </w:r>
        <w:r w:rsidR="000D0A8F">
          <w:rPr>
            <w:lang w:val="en-US"/>
          </w:rPr>
          <w:t>LPWAN</w:t>
        </w:r>
        <w:r w:rsidR="000D0A8F" w:rsidRPr="000D0A8F">
          <w:rPr>
            <w:rPrChange w:id="1835" w:author="VP03" w:date="2017-09-10T21:24:00Z">
              <w:rPr>
                <w:lang w:val="en-US"/>
              </w:rPr>
            </w:rPrChange>
          </w:rPr>
          <w:t xml:space="preserve">. </w:t>
        </w:r>
      </w:ins>
      <w:ins w:id="1836" w:author="VP03" w:date="2017-09-10T21:35:00Z">
        <w:r w:rsidR="000D0A8F">
          <w:t>Находясь в зоне действия сетей наземной связи устройство</w:t>
        </w:r>
      </w:ins>
      <w:ins w:id="1837" w:author="VP03" w:date="2017-09-10T21:36:00Z">
        <w:r w:rsidR="00777626">
          <w:t xml:space="preserve"> </w:t>
        </w:r>
        <w:r w:rsidR="00777626">
          <w:rPr>
            <w:lang w:val="en-US"/>
          </w:rPr>
          <w:t>IoT</w:t>
        </w:r>
      </w:ins>
      <w:ins w:id="1838" w:author="VP03" w:date="2017-09-10T21:35:00Z">
        <w:r w:rsidR="000D0A8F">
          <w:t xml:space="preserve"> использует данные сети для отправки информации</w:t>
        </w:r>
        <w:r w:rsidR="00777626">
          <w:t>. Покидая з</w:t>
        </w:r>
      </w:ins>
      <w:ins w:id="1839" w:author="VP03" w:date="2017-09-10T21:36:00Z">
        <w:r w:rsidR="00777626">
          <w:t>ону обслуживания наземных сетей</w:t>
        </w:r>
      </w:ins>
      <w:ins w:id="1840" w:author="VP03" w:date="2017-09-10T21:38:00Z">
        <w:r w:rsidR="00777626">
          <w:t>,</w:t>
        </w:r>
      </w:ins>
      <w:ins w:id="1841" w:author="VP03" w:date="2017-09-10T21:36:00Z">
        <w:r w:rsidR="00777626">
          <w:t xml:space="preserve"> устройство </w:t>
        </w:r>
        <w:r w:rsidR="00777626">
          <w:rPr>
            <w:lang w:val="en-US"/>
          </w:rPr>
          <w:t>IoT</w:t>
        </w:r>
        <w:r w:rsidR="00777626" w:rsidRPr="00777626">
          <w:rPr>
            <w:rPrChange w:id="1842" w:author="VP03" w:date="2017-09-10T21:36:00Z">
              <w:rPr>
                <w:lang w:val="en-US"/>
              </w:rPr>
            </w:rPrChange>
          </w:rPr>
          <w:t xml:space="preserve"> </w:t>
        </w:r>
        <w:r w:rsidR="00777626">
          <w:t>переключается на спутниковую связь. Данные как от наземных сетей, так и от спутниковых сетей</w:t>
        </w:r>
      </w:ins>
      <w:ins w:id="1843" w:author="VP03" w:date="2017-09-10T21:38:00Z">
        <w:r w:rsidR="00777626">
          <w:t>,</w:t>
        </w:r>
      </w:ins>
      <w:ins w:id="1844" w:author="VP03" w:date="2017-09-10T21:36:00Z">
        <w:r w:rsidR="00777626">
          <w:t xml:space="preserve"> поступают </w:t>
        </w:r>
      </w:ins>
      <w:ins w:id="1845" w:author="VP03" w:date="2017-09-10T21:38:00Z">
        <w:r w:rsidR="00777626">
          <w:t xml:space="preserve">на общие сервер поставщика услуг, что обеспечивает </w:t>
        </w:r>
      </w:ins>
      <w:ins w:id="1846" w:author="VP03" w:date="2017-09-10T21:39:00Z">
        <w:r w:rsidR="00777626">
          <w:t>непрерывность</w:t>
        </w:r>
      </w:ins>
      <w:ins w:id="1847" w:author="VP03" w:date="2017-09-10T21:38:00Z">
        <w:r w:rsidR="00777626">
          <w:t xml:space="preserve"> связи с устройством </w:t>
        </w:r>
        <w:r w:rsidR="00777626">
          <w:rPr>
            <w:lang w:val="en-US"/>
          </w:rPr>
          <w:t>IoT</w:t>
        </w:r>
      </w:ins>
      <w:ins w:id="1848" w:author="VP03" w:date="2017-09-10T21:39:00Z">
        <w:r w:rsidR="00777626">
          <w:t>.</w:t>
        </w:r>
      </w:ins>
    </w:p>
    <w:p w:rsidR="00777626" w:rsidRPr="00C6152E" w:rsidRDefault="00777626">
      <w:pPr>
        <w:ind w:firstLine="540"/>
        <w:rPr>
          <w:ins w:id="1849" w:author="VP03" w:date="2017-09-10T21:26:00Z"/>
        </w:rPr>
        <w:pPrChange w:id="1850" w:author="VP03" w:date="2017-09-10T20:56:00Z">
          <w:pPr>
            <w:ind w:firstLine="567"/>
          </w:pPr>
        </w:pPrChange>
      </w:pPr>
      <w:ins w:id="1851" w:author="VP03" w:date="2017-09-10T21:39:00Z">
        <w:r>
          <w:t xml:space="preserve">При это большой потенциал спутниковый связи существует в подключении точек доступа </w:t>
        </w:r>
        <w:r>
          <w:rPr>
            <w:lang w:val="en-US"/>
          </w:rPr>
          <w:t>LPWAN</w:t>
        </w:r>
        <w:r w:rsidRPr="00777626">
          <w:rPr>
            <w:rPrChange w:id="1852" w:author="VP03" w:date="2017-09-10T21:39:00Z">
              <w:rPr>
                <w:lang w:val="en-US"/>
              </w:rPr>
            </w:rPrChange>
          </w:rPr>
          <w:t xml:space="preserve"> </w:t>
        </w:r>
        <w:r>
          <w:t xml:space="preserve">по спутниковым каналам. Для этих целей уже могут использоваться </w:t>
        </w:r>
        <w:r>
          <w:rPr>
            <w:lang w:val="en-US"/>
          </w:rPr>
          <w:t>VSAT</w:t>
        </w:r>
        <w:r w:rsidRPr="00777626">
          <w:rPr>
            <w:rPrChange w:id="1853" w:author="VP03" w:date="2017-09-10T21:40:00Z">
              <w:rPr>
                <w:lang w:val="en-US"/>
              </w:rPr>
            </w:rPrChange>
          </w:rPr>
          <w:t xml:space="preserve"> </w:t>
        </w:r>
        <w:r>
          <w:t xml:space="preserve">станции </w:t>
        </w:r>
      </w:ins>
      <w:ins w:id="1854" w:author="VP03" w:date="2017-09-10T21:40:00Z">
        <w:r>
          <w:t xml:space="preserve">для стационарных объектов или ЗС на подвижных платформах, работающие как в ПСС, так и в рамках ФСС. </w:t>
        </w:r>
      </w:ins>
      <w:ins w:id="1855" w:author="VP03" w:date="2017-09-10T21:41:00Z">
        <w:r>
          <w:t xml:space="preserve">Собираемые данные точкой доступа </w:t>
        </w:r>
        <w:r>
          <w:rPr>
            <w:lang w:val="en-US"/>
          </w:rPr>
          <w:t>LPWAN</w:t>
        </w:r>
        <w:r>
          <w:t xml:space="preserve"> с локальной территории или точкой доступа </w:t>
        </w:r>
      </w:ins>
      <w:ins w:id="1856" w:author="VP03" w:date="2017-09-10T21:42:00Z">
        <w:r>
          <w:rPr>
            <w:lang w:val="en-US"/>
          </w:rPr>
          <w:t>LPWAN</w:t>
        </w:r>
        <w:r w:rsidRPr="00777626">
          <w:rPr>
            <w:rPrChange w:id="1857" w:author="VP03" w:date="2017-09-10T21:42:00Z">
              <w:rPr>
                <w:lang w:val="en-US"/>
              </w:rPr>
            </w:rPrChange>
          </w:rPr>
          <w:t xml:space="preserve"> </w:t>
        </w:r>
      </w:ins>
      <w:ins w:id="1858" w:author="VP03" w:date="2017-09-10T21:41:00Z">
        <w:r>
          <w:t>на движущемся об</w:t>
        </w:r>
      </w:ins>
      <w:ins w:id="1859" w:author="VP03" w:date="2017-09-10T21:42:00Z">
        <w:r>
          <w:t>ъекте (например</w:t>
        </w:r>
      </w:ins>
      <w:ins w:id="1860" w:author="VP03" w:date="2017-09-10T21:45:00Z">
        <w:r w:rsidR="00C6152E">
          <w:t>,</w:t>
        </w:r>
      </w:ins>
      <w:ins w:id="1861" w:author="VP03" w:date="2017-09-10T21:42:00Z">
        <w:r>
          <w:t xml:space="preserve"> с вагонов в </w:t>
        </w:r>
      </w:ins>
      <w:ins w:id="1862" w:author="VP03" w:date="2017-09-10T21:43:00Z">
        <w:r>
          <w:t>поезде</w:t>
        </w:r>
      </w:ins>
      <w:ins w:id="1863" w:author="VP03" w:date="2017-09-10T21:42:00Z">
        <w:r>
          <w:t xml:space="preserve">) далее передаются по спутнику </w:t>
        </w:r>
      </w:ins>
      <w:ins w:id="1864" w:author="VP03" w:date="2017-09-10T21:43:00Z">
        <w:r>
          <w:t>на сервер для последующей обработки. При эт</w:t>
        </w:r>
        <w:r w:rsidR="00C6152E">
          <w:t>ом ст</w:t>
        </w:r>
      </w:ins>
      <w:ins w:id="1865" w:author="VP03" w:date="2017-09-10T21:45:00Z">
        <w:r w:rsidR="00C6152E">
          <w:t xml:space="preserve">ановится возможным использование простых и маломощных устройств </w:t>
        </w:r>
        <w:r w:rsidR="00C6152E">
          <w:rPr>
            <w:lang w:val="en-US"/>
          </w:rPr>
          <w:t>LPWAN</w:t>
        </w:r>
        <w:r w:rsidR="00C6152E" w:rsidRPr="00C6152E">
          <w:rPr>
            <w:rPrChange w:id="1866" w:author="VP03" w:date="2017-09-10T21:45:00Z">
              <w:rPr>
                <w:lang w:val="en-US"/>
              </w:rPr>
            </w:rPrChange>
          </w:rPr>
          <w:t xml:space="preserve"> </w:t>
        </w:r>
        <w:r w:rsidR="00C6152E">
          <w:t>на оконечных устройствах без интеграции со спутниковыми терминалами.</w:t>
        </w:r>
      </w:ins>
    </w:p>
    <w:p w:rsidR="00164986" w:rsidRPr="00164986" w:rsidRDefault="000D0A8F">
      <w:pPr>
        <w:ind w:firstLine="540"/>
        <w:rPr>
          <w:rPrChange w:id="1867" w:author="VP03" w:date="2017-09-10T20:55:00Z">
            <w:rPr>
              <w:rStyle w:val="Hyperlink"/>
              <w:rFonts w:cs="Arial"/>
              <w:color w:val="000000" w:themeColor="text1"/>
              <w:u w:val="none"/>
            </w:rPr>
          </w:rPrChange>
        </w:rPr>
        <w:pPrChange w:id="1868" w:author="VP03" w:date="2017-09-10T20:56:00Z">
          <w:pPr>
            <w:ind w:firstLine="567"/>
          </w:pPr>
        </w:pPrChange>
      </w:pPr>
      <w:ins w:id="1869" w:author="VP03" w:date="2017-09-10T21:25:00Z">
        <w:r>
          <w:lastRenderedPageBreak/>
          <w:t xml:space="preserve"> </w:t>
        </w:r>
      </w:ins>
    </w:p>
    <w:p w:rsidR="003D7C43" w:rsidRDefault="003D7C43" w:rsidP="008B721E">
      <w:pPr>
        <w:pStyle w:val="Heading2"/>
        <w:rPr>
          <w:rStyle w:val="Hyperlink"/>
          <w:color w:val="000000" w:themeColor="text1"/>
          <w:u w:val="none"/>
        </w:rPr>
      </w:pPr>
      <w:bookmarkStart w:id="1870" w:name="_Toc492882499"/>
      <w:r>
        <w:rPr>
          <w:rStyle w:val="Hyperlink"/>
          <w:color w:val="000000" w:themeColor="text1"/>
          <w:u w:val="none"/>
        </w:rPr>
        <w:t xml:space="preserve">3.5 </w:t>
      </w:r>
      <w:r w:rsidR="008B721E">
        <w:rPr>
          <w:rStyle w:val="Hyperlink"/>
          <w:color w:val="000000" w:themeColor="text1"/>
          <w:u w:val="none"/>
        </w:rPr>
        <w:t xml:space="preserve">Сравнительный анализ технологий </w:t>
      </w:r>
      <w:ins w:id="1871" w:author="VP03" w:date="2017-09-10T20:43:00Z">
        <w:r w:rsidR="00AF6B36">
          <w:rPr>
            <w:rStyle w:val="Hyperlink"/>
            <w:color w:val="000000" w:themeColor="text1"/>
            <w:u w:val="none"/>
            <w:lang w:val="en-US"/>
          </w:rPr>
          <w:t>Io</w:t>
        </w:r>
      </w:ins>
      <w:ins w:id="1872" w:author="VP03" w:date="2017-09-10T20:53:00Z">
        <w:r w:rsidR="00164986">
          <w:rPr>
            <w:rStyle w:val="Hyperlink"/>
            <w:color w:val="000000" w:themeColor="text1"/>
            <w:u w:val="none"/>
            <w:lang w:val="en-US"/>
          </w:rPr>
          <w:t>T</w:t>
        </w:r>
      </w:ins>
      <w:bookmarkEnd w:id="1870"/>
      <w:del w:id="1873" w:author="VP03" w:date="2017-09-10T19:50:00Z">
        <w:r w:rsidR="008B721E" w:rsidDel="006D6939">
          <w:rPr>
            <w:rStyle w:val="Hyperlink"/>
            <w:color w:val="000000" w:themeColor="text1"/>
            <w:u w:val="none"/>
          </w:rPr>
          <w:delText>и вопросы стандартизации</w:delText>
        </w:r>
      </w:del>
    </w:p>
    <w:p w:rsidR="006C2A15" w:rsidRDefault="006C2A15">
      <w:pPr>
        <w:ind w:firstLine="567"/>
        <w:rPr>
          <w:ins w:id="1874" w:author="VP03" w:date="2017-09-10T15:31:00Z"/>
          <w:rFonts w:cs="Arial"/>
        </w:rPr>
        <w:pPrChange w:id="1875" w:author="VP03" w:date="2017-09-10T15:18:00Z">
          <w:pPr>
            <w:spacing w:after="160" w:line="259" w:lineRule="auto"/>
            <w:ind w:firstLine="540"/>
            <w:jc w:val="left"/>
          </w:pPr>
        </w:pPrChange>
      </w:pPr>
      <w:ins w:id="1876" w:author="VP03" w:date="2017-09-10T15:17:00Z">
        <w:r w:rsidRPr="006C2A15">
          <w:rPr>
            <w:rFonts w:cs="Arial"/>
            <w:rPrChange w:id="1877" w:author="VP03" w:date="2017-09-10T15:18:00Z">
              <w:rPr>
                <w:rStyle w:val="Hyperlink"/>
                <w:b/>
                <w:color w:val="000000" w:themeColor="text1"/>
                <w:highlight w:val="yellow"/>
                <w:u w:val="none"/>
              </w:rPr>
            </w:rPrChange>
          </w:rPr>
          <w:t>С</w:t>
        </w:r>
      </w:ins>
      <w:ins w:id="1878" w:author="VP03" w:date="2017-09-10T15:28:00Z">
        <w:r w:rsidR="00DC6CBA">
          <w:rPr>
            <w:rFonts w:cs="Arial"/>
          </w:rPr>
          <w:t xml:space="preserve">равнение технологий </w:t>
        </w:r>
      </w:ins>
      <w:ins w:id="1879" w:author="VP03" w:date="2017-09-10T15:29:00Z">
        <w:r w:rsidR="00590B18">
          <w:rPr>
            <w:rFonts w:cs="Arial"/>
          </w:rPr>
          <w:t xml:space="preserve">для различных технологий может производится по различным критериям. Однако наиболее распространенными </w:t>
        </w:r>
      </w:ins>
      <w:ins w:id="1880" w:author="VP03" w:date="2017-09-10T15:30:00Z">
        <w:r w:rsidR="00590B18">
          <w:rPr>
            <w:rFonts w:cs="Arial"/>
          </w:rPr>
          <w:t>подходами к сравнению, имеющими практическую ценность являются</w:t>
        </w:r>
      </w:ins>
      <w:ins w:id="1881" w:author="VP03" w:date="2017-09-10T15:31:00Z">
        <w:r w:rsidR="00590B18">
          <w:rPr>
            <w:rFonts w:cs="Arial"/>
          </w:rPr>
          <w:t xml:space="preserve"> оценки энергоэффективности технологий, а также дальностей связи, относительно скорости передачи данных или пропускной способности. </w:t>
        </w:r>
      </w:ins>
    </w:p>
    <w:p w:rsidR="00590B18" w:rsidRDefault="00590B18">
      <w:pPr>
        <w:ind w:firstLine="567"/>
        <w:rPr>
          <w:ins w:id="1882" w:author="VP03" w:date="2017-09-10T15:18:00Z"/>
          <w:rFonts w:cs="Arial"/>
        </w:rPr>
        <w:pPrChange w:id="1883" w:author="VP03" w:date="2017-09-10T15:18:00Z">
          <w:pPr>
            <w:spacing w:after="160" w:line="259" w:lineRule="auto"/>
            <w:ind w:firstLine="540"/>
            <w:jc w:val="left"/>
          </w:pPr>
        </w:pPrChange>
      </w:pPr>
      <w:ins w:id="1884" w:author="VP03" w:date="2017-09-10T15:32:00Z">
        <w:r>
          <w:rPr>
            <w:rFonts w:cs="Arial"/>
          </w:rPr>
          <w:t>Сравнение энергоэффективности технологий является одним из наиболее сложных подходов, т.к. при сравнении разных технологий нужно учитывать модели трафика, условия работы</w:t>
        </w:r>
      </w:ins>
      <w:ins w:id="1885" w:author="VP03" w:date="2017-09-10T15:33:00Z">
        <w:r>
          <w:rPr>
            <w:rFonts w:cs="Arial"/>
          </w:rPr>
          <w:t xml:space="preserve"> и реализацию того или иного технического решения при создании чипа под каждую из технологий. По этой причине очень мало результатов сравнения технологий по показателю энергоэффективности, которые бы корректно учитывали</w:t>
        </w:r>
      </w:ins>
      <w:ins w:id="1886" w:author="VP03" w:date="2017-09-10T15:34:00Z">
        <w:r>
          <w:rPr>
            <w:rFonts w:cs="Arial"/>
          </w:rPr>
          <w:t xml:space="preserve"> эти факторы при анализ разнородных технологий. Пример такой оценки показан на рис.3.</w:t>
        </w:r>
      </w:ins>
      <w:ins w:id="1887" w:author="VP03" w:date="2017-09-11T08:36:00Z">
        <w:r w:rsidR="00CF6C90">
          <w:rPr>
            <w:rFonts w:cs="Arial"/>
          </w:rPr>
          <w:t>8</w:t>
        </w:r>
      </w:ins>
      <w:ins w:id="1888" w:author="VP03" w:date="2017-09-10T15:34:00Z">
        <w:r>
          <w:rPr>
            <w:rFonts w:cs="Arial"/>
          </w:rPr>
          <w:t xml:space="preserve">. </w:t>
        </w:r>
      </w:ins>
      <w:ins w:id="1889" w:author="VP03" w:date="2017-09-10T15:35:00Z">
        <w:r>
          <w:rPr>
            <w:rFonts w:cs="Arial"/>
          </w:rPr>
          <w:t>Данн</w:t>
        </w:r>
      </w:ins>
      <w:ins w:id="1890" w:author="VP03" w:date="2017-09-10T15:36:00Z">
        <w:r>
          <w:rPr>
            <w:rFonts w:cs="Arial"/>
          </w:rPr>
          <w:t>ый пример содержит небольшое количество технологий, но при этом</w:t>
        </w:r>
      </w:ins>
      <w:ins w:id="1891" w:author="VP03" w:date="2017-09-10T15:37:00Z">
        <w:r>
          <w:rPr>
            <w:rFonts w:cs="Arial"/>
          </w:rPr>
          <w:t xml:space="preserve"> использует более точные модели их сравнения. При принятии решен</w:t>
        </w:r>
      </w:ins>
      <w:ins w:id="1892" w:author="VP03" w:date="2017-09-10T15:38:00Z">
        <w:r>
          <w:rPr>
            <w:rFonts w:cs="Arial"/>
          </w:rPr>
          <w:t>ия о внедрении той или иной технологии на практике целесообразно проводить оценку энергоэффективности на основе наиболее современных чипов и про</w:t>
        </w:r>
      </w:ins>
      <w:ins w:id="1893" w:author="VP03" w:date="2017-09-10T15:39:00Z">
        <w:r>
          <w:rPr>
            <w:rFonts w:cs="Arial"/>
          </w:rPr>
          <w:t xml:space="preserve">токолов, т.к. </w:t>
        </w:r>
        <w:r w:rsidR="00E3205A">
          <w:rPr>
            <w:rFonts w:cs="Arial"/>
          </w:rPr>
          <w:t>даже после стандартизации радиоинтерфейсов прогресс в данной области про</w:t>
        </w:r>
      </w:ins>
      <w:ins w:id="1894" w:author="VP03" w:date="2017-09-10T15:40:00Z">
        <w:r w:rsidR="00E3205A">
          <w:rPr>
            <w:rFonts w:cs="Arial"/>
          </w:rPr>
          <w:t>должается достаточно быстрыми темпами.</w:t>
        </w:r>
      </w:ins>
      <w:ins w:id="1895" w:author="VP03" w:date="2017-09-10T15:38:00Z">
        <w:r>
          <w:rPr>
            <w:rFonts w:cs="Arial"/>
          </w:rPr>
          <w:t xml:space="preserve"> </w:t>
        </w:r>
      </w:ins>
      <w:ins w:id="1896" w:author="VP03" w:date="2017-09-10T15:36:00Z">
        <w:r>
          <w:rPr>
            <w:rFonts w:cs="Arial"/>
          </w:rPr>
          <w:t xml:space="preserve"> </w:t>
        </w:r>
      </w:ins>
    </w:p>
    <w:p w:rsidR="006C2A15" w:rsidRPr="006C2A15" w:rsidRDefault="00E566FC">
      <w:pPr>
        <w:ind w:firstLine="90"/>
        <w:rPr>
          <w:ins w:id="1897" w:author="VP03" w:date="2017-09-10T15:17:00Z"/>
          <w:rFonts w:cs="Arial"/>
          <w:rPrChange w:id="1898" w:author="VP03" w:date="2017-09-10T15:18:00Z">
            <w:rPr>
              <w:ins w:id="1899" w:author="VP03" w:date="2017-09-10T15:17:00Z"/>
              <w:rStyle w:val="Hyperlink"/>
              <w:color w:val="000000" w:themeColor="text1"/>
              <w:u w:val="none"/>
            </w:rPr>
          </w:rPrChange>
        </w:rPr>
        <w:pPrChange w:id="1900" w:author="VP03" w:date="2017-09-10T15:18:00Z">
          <w:pPr>
            <w:spacing w:after="160" w:line="259" w:lineRule="auto"/>
            <w:ind w:firstLine="540"/>
            <w:jc w:val="left"/>
          </w:pPr>
        </w:pPrChange>
      </w:pPr>
      <w:ins w:id="1901" w:author="VP03" w:date="2017-09-10T18:46:00Z">
        <w:r>
          <w:rPr>
            <w:noProof/>
            <w:lang w:val="en-US"/>
          </w:rPr>
          <w:drawing>
            <wp:inline distT="0" distB="0" distL="0" distR="0" wp14:anchorId="37ECC819" wp14:editId="4FD32525">
              <wp:extent cx="5858939" cy="3728638"/>
              <wp:effectExtent l="0" t="0" r="889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2489" cy="3730897"/>
                      </a:xfrm>
                      <a:prstGeom prst="rect">
                        <a:avLst/>
                      </a:prstGeom>
                    </pic:spPr>
                  </pic:pic>
                </a:graphicData>
              </a:graphic>
            </wp:inline>
          </w:drawing>
        </w:r>
      </w:ins>
    </w:p>
    <w:p w:rsidR="00E566FC" w:rsidRDefault="000152FB" w:rsidP="006C2A15">
      <w:pPr>
        <w:spacing w:after="160" w:line="259" w:lineRule="auto"/>
        <w:ind w:firstLine="540"/>
        <w:jc w:val="left"/>
        <w:rPr>
          <w:ins w:id="1902" w:author="VP03" w:date="2017-09-10T18:47:00Z"/>
          <w:rStyle w:val="Hyperlink"/>
          <w:rFonts w:eastAsia="MS Mincho" w:cs="Arial"/>
          <w:noProof/>
          <w:color w:val="000000" w:themeColor="text1"/>
          <w:szCs w:val="20"/>
          <w:u w:val="none"/>
        </w:rPr>
      </w:pPr>
      <w:ins w:id="1903" w:author="VP03" w:date="2017-09-10T15:59:00Z">
        <w:r w:rsidRPr="00E566FC">
          <w:rPr>
            <w:rStyle w:val="Hyperlink"/>
            <w:rFonts w:eastAsia="MS Mincho" w:cs="Arial"/>
            <w:noProof/>
            <w:color w:val="000000" w:themeColor="text1"/>
            <w:szCs w:val="20"/>
            <w:u w:val="none"/>
            <w:rPrChange w:id="1904" w:author="VP03" w:date="2017-09-10T18:47:00Z">
              <w:rPr>
                <w:rStyle w:val="Hyperlink"/>
                <w:rFonts w:eastAsia="MS Mincho" w:cs="Arial"/>
                <w:b/>
                <w:noProof/>
                <w:color w:val="000000" w:themeColor="text1"/>
                <w:szCs w:val="20"/>
                <w:u w:val="none"/>
              </w:rPr>
            </w:rPrChange>
          </w:rPr>
          <w:t>Рисунок 3.</w:t>
        </w:r>
      </w:ins>
      <w:ins w:id="1905" w:author="VP03" w:date="2017-09-11T08:36:00Z">
        <w:r w:rsidR="00CF6C90">
          <w:rPr>
            <w:rStyle w:val="Hyperlink"/>
            <w:rFonts w:eastAsia="MS Mincho" w:cs="Arial"/>
            <w:noProof/>
            <w:color w:val="000000" w:themeColor="text1"/>
            <w:szCs w:val="20"/>
            <w:u w:val="none"/>
          </w:rPr>
          <w:t>8</w:t>
        </w:r>
      </w:ins>
      <w:ins w:id="1906" w:author="VP03" w:date="2017-09-10T15:59:00Z">
        <w:r w:rsidRPr="00E566FC">
          <w:rPr>
            <w:rStyle w:val="Hyperlink"/>
            <w:rFonts w:eastAsia="MS Mincho" w:cs="Arial"/>
            <w:noProof/>
            <w:color w:val="000000" w:themeColor="text1"/>
            <w:szCs w:val="20"/>
            <w:u w:val="none"/>
            <w:rPrChange w:id="1907" w:author="VP03" w:date="2017-09-10T18:47:00Z">
              <w:rPr>
                <w:rStyle w:val="Hyperlink"/>
                <w:rFonts w:eastAsia="MS Mincho" w:cs="Arial"/>
                <w:b/>
                <w:noProof/>
                <w:color w:val="000000" w:themeColor="text1"/>
                <w:szCs w:val="20"/>
                <w:u w:val="none"/>
              </w:rPr>
            </w:rPrChange>
          </w:rPr>
          <w:t xml:space="preserve"> – Пример сравнения технологий по энергоэффективности</w:t>
        </w:r>
      </w:ins>
      <w:ins w:id="1908" w:author="VP03" w:date="2017-09-10T19:15:00Z">
        <w:r w:rsidR="00C04975">
          <w:rPr>
            <w:rStyle w:val="Hyperlink"/>
            <w:rFonts w:eastAsia="MS Mincho" w:cs="Arial"/>
            <w:noProof/>
            <w:color w:val="000000" w:themeColor="text1"/>
            <w:szCs w:val="20"/>
            <w:u w:val="none"/>
          </w:rPr>
          <w:t>, дальности и скорости</w:t>
        </w:r>
      </w:ins>
    </w:p>
    <w:p w:rsidR="00C04975" w:rsidRDefault="00C04975" w:rsidP="006C2A15">
      <w:pPr>
        <w:spacing w:after="160" w:line="259" w:lineRule="auto"/>
        <w:ind w:firstLine="540"/>
        <w:jc w:val="left"/>
        <w:rPr>
          <w:ins w:id="1909" w:author="VP03" w:date="2017-09-10T19:15:00Z"/>
          <w:rStyle w:val="Hyperlink"/>
          <w:rFonts w:eastAsia="MS Mincho" w:cs="Arial"/>
          <w:noProof/>
          <w:color w:val="000000" w:themeColor="text1"/>
          <w:szCs w:val="20"/>
          <w:u w:val="none"/>
        </w:rPr>
      </w:pPr>
      <w:ins w:id="1910" w:author="VP03" w:date="2017-09-10T19:14:00Z">
        <w:r>
          <w:rPr>
            <w:rStyle w:val="Hyperlink"/>
            <w:rFonts w:eastAsia="MS Mincho" w:cs="Arial"/>
            <w:noProof/>
            <w:color w:val="000000" w:themeColor="text1"/>
            <w:szCs w:val="20"/>
            <w:u w:val="none"/>
          </w:rPr>
          <w:t>Еще один пример сравнения технологий по</w:t>
        </w:r>
      </w:ins>
      <w:ins w:id="1911" w:author="VP03" w:date="2017-09-10T19:15:00Z">
        <w:r>
          <w:rPr>
            <w:rStyle w:val="Hyperlink"/>
            <w:rFonts w:eastAsia="MS Mincho" w:cs="Arial"/>
            <w:noProof/>
            <w:color w:val="000000" w:themeColor="text1"/>
            <w:szCs w:val="20"/>
            <w:u w:val="none"/>
          </w:rPr>
          <w:t xml:space="preserve"> энергоэффективности показан на рис.3.</w:t>
        </w:r>
      </w:ins>
      <w:ins w:id="1912" w:author="VP03" w:date="2017-09-11T08:36:00Z">
        <w:r w:rsidR="00CF6C90">
          <w:rPr>
            <w:rStyle w:val="Hyperlink"/>
            <w:rFonts w:eastAsia="MS Mincho" w:cs="Arial"/>
            <w:noProof/>
            <w:color w:val="000000" w:themeColor="text1"/>
            <w:szCs w:val="20"/>
            <w:u w:val="none"/>
          </w:rPr>
          <w:t>9</w:t>
        </w:r>
      </w:ins>
      <w:ins w:id="1913" w:author="VP03" w:date="2017-09-10T19:15:00Z">
        <w:r>
          <w:rPr>
            <w:rStyle w:val="Hyperlink"/>
            <w:rFonts w:eastAsia="MS Mincho" w:cs="Arial"/>
            <w:noProof/>
            <w:color w:val="000000" w:themeColor="text1"/>
            <w:szCs w:val="20"/>
            <w:u w:val="none"/>
          </w:rPr>
          <w:t>. В данном случае энергоэффективность противопоставлена стоимости терминала. При этом сравнение не учитывает дальность связи.</w:t>
        </w:r>
      </w:ins>
    </w:p>
    <w:p w:rsidR="00C04975" w:rsidRPr="00C04975" w:rsidRDefault="00C04975" w:rsidP="00ED76D8">
      <w:pPr>
        <w:ind w:firstLine="547"/>
        <w:jc w:val="center"/>
        <w:rPr>
          <w:ins w:id="1914" w:author="VP03" w:date="2017-09-10T19:14:00Z"/>
          <w:rStyle w:val="Hyperlink"/>
          <w:rFonts w:eastAsia="MS Mincho" w:cs="Arial"/>
          <w:noProof/>
          <w:color w:val="000000" w:themeColor="text1"/>
          <w:szCs w:val="20"/>
          <w:u w:val="none"/>
        </w:rPr>
        <w:pPrChange w:id="1915" w:author="VP03" w:date="2017-09-11T04:24:00Z">
          <w:pPr>
            <w:spacing w:after="160" w:line="259" w:lineRule="auto"/>
            <w:ind w:firstLine="540"/>
            <w:jc w:val="left"/>
          </w:pPr>
        </w:pPrChange>
      </w:pPr>
      <w:ins w:id="1916" w:author="VP03" w:date="2017-09-10T19:15:00Z">
        <w:r>
          <w:rPr>
            <w:noProof/>
            <w:lang w:val="en-US"/>
          </w:rPr>
          <w:lastRenderedPageBreak/>
          <w:drawing>
            <wp:inline distT="0" distB="0" distL="0" distR="0" wp14:anchorId="25DDB8FF" wp14:editId="04EA3126">
              <wp:extent cx="3531408" cy="270153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1456" cy="2709219"/>
                      </a:xfrm>
                      <a:prstGeom prst="rect">
                        <a:avLst/>
                      </a:prstGeom>
                    </pic:spPr>
                  </pic:pic>
                </a:graphicData>
              </a:graphic>
            </wp:inline>
          </w:drawing>
        </w:r>
      </w:ins>
    </w:p>
    <w:p w:rsidR="00C04975" w:rsidRDefault="00C04975" w:rsidP="00ED76D8">
      <w:pPr>
        <w:ind w:firstLine="547"/>
        <w:jc w:val="left"/>
        <w:rPr>
          <w:ins w:id="1917" w:author="VP03" w:date="2017-09-10T19:16:00Z"/>
          <w:rStyle w:val="Hyperlink"/>
          <w:rFonts w:eastAsia="MS Mincho" w:cs="Arial"/>
          <w:noProof/>
          <w:color w:val="000000" w:themeColor="text1"/>
          <w:szCs w:val="20"/>
          <w:u w:val="none"/>
        </w:rPr>
        <w:pPrChange w:id="1918" w:author="VP03" w:date="2017-09-11T04:24:00Z">
          <w:pPr>
            <w:spacing w:after="160" w:line="259" w:lineRule="auto"/>
            <w:ind w:firstLine="540"/>
            <w:jc w:val="left"/>
          </w:pPr>
        </w:pPrChange>
      </w:pPr>
      <w:ins w:id="1919" w:author="VP03" w:date="2017-09-10T19:16:00Z">
        <w:r w:rsidRPr="001C62B6">
          <w:rPr>
            <w:rStyle w:val="Hyperlink"/>
            <w:rFonts w:eastAsia="MS Mincho" w:cs="Arial"/>
            <w:noProof/>
            <w:color w:val="000000" w:themeColor="text1"/>
            <w:szCs w:val="20"/>
            <w:u w:val="none"/>
          </w:rPr>
          <w:t>Рисунок 3.</w:t>
        </w:r>
      </w:ins>
      <w:ins w:id="1920" w:author="VP03" w:date="2017-09-11T08:36:00Z">
        <w:r w:rsidR="00CF6C90">
          <w:rPr>
            <w:rStyle w:val="Hyperlink"/>
            <w:rFonts w:eastAsia="MS Mincho" w:cs="Arial"/>
            <w:noProof/>
            <w:color w:val="000000" w:themeColor="text1"/>
            <w:szCs w:val="20"/>
            <w:u w:val="none"/>
          </w:rPr>
          <w:t>9</w:t>
        </w:r>
      </w:ins>
      <w:ins w:id="1921" w:author="VP03" w:date="2017-09-10T19:16:00Z">
        <w:r w:rsidRPr="001C62B6">
          <w:rPr>
            <w:rStyle w:val="Hyperlink"/>
            <w:rFonts w:eastAsia="MS Mincho" w:cs="Arial"/>
            <w:noProof/>
            <w:color w:val="000000" w:themeColor="text1"/>
            <w:szCs w:val="20"/>
            <w:u w:val="none"/>
          </w:rPr>
          <w:t xml:space="preserve"> – Пример сравнения технологий по энергоэффективности</w:t>
        </w:r>
        <w:r>
          <w:rPr>
            <w:rStyle w:val="Hyperlink"/>
            <w:rFonts w:eastAsia="MS Mincho" w:cs="Arial"/>
            <w:noProof/>
            <w:color w:val="000000" w:themeColor="text1"/>
            <w:szCs w:val="20"/>
            <w:u w:val="none"/>
          </w:rPr>
          <w:t xml:space="preserve"> и стоимости</w:t>
        </w:r>
      </w:ins>
    </w:p>
    <w:p w:rsidR="00ED76D8" w:rsidRDefault="00ED76D8" w:rsidP="00ED76D8">
      <w:pPr>
        <w:ind w:firstLine="547"/>
        <w:rPr>
          <w:ins w:id="1922" w:author="VP03" w:date="2017-09-11T04:24:00Z"/>
          <w:rStyle w:val="Hyperlink"/>
          <w:rFonts w:eastAsia="MS Mincho" w:cs="Arial"/>
          <w:noProof/>
          <w:color w:val="000000" w:themeColor="text1"/>
          <w:szCs w:val="20"/>
          <w:u w:val="none"/>
        </w:rPr>
        <w:pPrChange w:id="1923" w:author="VP03" w:date="2017-09-11T04:24:00Z">
          <w:pPr>
            <w:spacing w:after="160" w:line="259" w:lineRule="auto"/>
            <w:ind w:firstLine="540"/>
            <w:jc w:val="left"/>
          </w:pPr>
        </w:pPrChange>
      </w:pPr>
    </w:p>
    <w:p w:rsidR="00E566FC" w:rsidRPr="003370A6" w:rsidRDefault="00C04975" w:rsidP="00ED76D8">
      <w:pPr>
        <w:ind w:firstLine="547"/>
        <w:rPr>
          <w:ins w:id="1924" w:author="VP03" w:date="2017-09-10T18:47:00Z"/>
          <w:rStyle w:val="Hyperlink"/>
          <w:rFonts w:eastAsia="MS Mincho" w:cs="Arial"/>
          <w:noProof/>
          <w:color w:val="000000" w:themeColor="text1"/>
          <w:szCs w:val="20"/>
          <w:u w:val="none"/>
          <w:rPrChange w:id="1925" w:author="VP03" w:date="2017-09-10T22:53:00Z">
            <w:rPr>
              <w:ins w:id="1926" w:author="VP03" w:date="2017-09-10T18:47:00Z"/>
              <w:rStyle w:val="Hyperlink"/>
              <w:rFonts w:eastAsia="MS Mincho" w:cs="Arial"/>
              <w:noProof/>
              <w:color w:val="000000" w:themeColor="text1"/>
              <w:szCs w:val="20"/>
              <w:u w:val="none"/>
            </w:rPr>
          </w:rPrChange>
        </w:rPr>
        <w:pPrChange w:id="1927" w:author="VP03" w:date="2017-09-11T04:24:00Z">
          <w:pPr>
            <w:spacing w:after="160" w:line="259" w:lineRule="auto"/>
            <w:ind w:firstLine="540"/>
            <w:jc w:val="left"/>
          </w:pPr>
        </w:pPrChange>
      </w:pPr>
      <w:ins w:id="1928" w:author="VP03" w:date="2017-09-10T19:17:00Z">
        <w:r>
          <w:rPr>
            <w:rStyle w:val="Hyperlink"/>
            <w:rFonts w:eastAsia="MS Mincho" w:cs="Arial"/>
            <w:noProof/>
            <w:color w:val="000000" w:themeColor="text1"/>
            <w:szCs w:val="20"/>
            <w:u w:val="none"/>
          </w:rPr>
          <w:t>Однако б</w:t>
        </w:r>
      </w:ins>
      <w:ins w:id="1929" w:author="VP03" w:date="2017-09-10T18:47:00Z">
        <w:r w:rsidR="00E566FC">
          <w:rPr>
            <w:rStyle w:val="Hyperlink"/>
            <w:rFonts w:eastAsia="MS Mincho" w:cs="Arial"/>
            <w:noProof/>
            <w:color w:val="000000" w:themeColor="text1"/>
            <w:szCs w:val="20"/>
            <w:u w:val="none"/>
          </w:rPr>
          <w:t>олее ча</w:t>
        </w:r>
      </w:ins>
      <w:ins w:id="1930" w:author="VP03" w:date="2017-09-10T18:48:00Z">
        <w:r w:rsidR="00E566FC">
          <w:rPr>
            <w:rStyle w:val="Hyperlink"/>
            <w:rFonts w:eastAsia="MS Mincho" w:cs="Arial"/>
            <w:noProof/>
            <w:color w:val="000000" w:themeColor="text1"/>
            <w:szCs w:val="20"/>
            <w:u w:val="none"/>
          </w:rPr>
          <w:t>стый способ сравнения технологий использует только данные</w:t>
        </w:r>
      </w:ins>
      <w:ins w:id="1931" w:author="VP03" w:date="2017-09-10T19:11:00Z">
        <w:r>
          <w:rPr>
            <w:rStyle w:val="Hyperlink"/>
            <w:rFonts w:eastAsia="MS Mincho" w:cs="Arial"/>
            <w:noProof/>
            <w:color w:val="000000" w:themeColor="text1"/>
            <w:szCs w:val="20"/>
            <w:u w:val="none"/>
          </w:rPr>
          <w:t xml:space="preserve"> по дальности</w:t>
        </w:r>
      </w:ins>
      <w:ins w:id="1932" w:author="VP03" w:date="2017-09-10T18:48:00Z">
        <w:r w:rsidR="00E566FC">
          <w:rPr>
            <w:rStyle w:val="Hyperlink"/>
            <w:rFonts w:eastAsia="MS Mincho" w:cs="Arial"/>
            <w:noProof/>
            <w:color w:val="000000" w:themeColor="text1"/>
            <w:szCs w:val="20"/>
            <w:u w:val="none"/>
          </w:rPr>
          <w:t xml:space="preserve"> </w:t>
        </w:r>
      </w:ins>
      <w:ins w:id="1933" w:author="VP03" w:date="2017-09-10T19:17:00Z">
        <w:r>
          <w:rPr>
            <w:rStyle w:val="Hyperlink"/>
            <w:rFonts w:eastAsia="MS Mincho" w:cs="Arial"/>
            <w:noProof/>
            <w:color w:val="000000" w:themeColor="text1"/>
            <w:szCs w:val="20"/>
            <w:u w:val="none"/>
          </w:rPr>
          <w:t>связи о</w:t>
        </w:r>
      </w:ins>
      <w:ins w:id="1934" w:author="VP03" w:date="2017-09-10T19:18:00Z">
        <w:r>
          <w:rPr>
            <w:rStyle w:val="Hyperlink"/>
            <w:rFonts w:eastAsia="MS Mincho" w:cs="Arial"/>
            <w:noProof/>
            <w:color w:val="000000" w:themeColor="text1"/>
            <w:szCs w:val="20"/>
            <w:u w:val="none"/>
          </w:rPr>
          <w:t>т пропускной способности, т.к. такой анализ в первую очередь использует анализ технических характеристик стандарта, которые в меньшей степени варьируются во времени и от производителя к производителю.</w:t>
        </w:r>
      </w:ins>
      <w:ins w:id="1935" w:author="VP03" w:date="2017-09-10T19:19:00Z">
        <w:r>
          <w:rPr>
            <w:rStyle w:val="Hyperlink"/>
            <w:rFonts w:eastAsia="MS Mincho" w:cs="Arial"/>
            <w:noProof/>
            <w:color w:val="000000" w:themeColor="text1"/>
            <w:szCs w:val="20"/>
            <w:u w:val="none"/>
          </w:rPr>
          <w:t xml:space="preserve"> Так на рисунке 3.</w:t>
        </w:r>
      </w:ins>
      <w:ins w:id="1936" w:author="VP03" w:date="2017-09-11T08:36:00Z">
        <w:r w:rsidR="00CF6C90">
          <w:rPr>
            <w:rStyle w:val="Hyperlink"/>
            <w:rFonts w:eastAsia="MS Mincho" w:cs="Arial"/>
            <w:noProof/>
            <w:color w:val="000000" w:themeColor="text1"/>
            <w:szCs w:val="20"/>
            <w:u w:val="none"/>
          </w:rPr>
          <w:t>10</w:t>
        </w:r>
      </w:ins>
      <w:ins w:id="1937" w:author="VP03" w:date="2017-09-10T19:19:00Z">
        <w:r>
          <w:rPr>
            <w:rStyle w:val="Hyperlink"/>
            <w:rFonts w:eastAsia="MS Mincho" w:cs="Arial"/>
            <w:noProof/>
            <w:color w:val="000000" w:themeColor="text1"/>
            <w:szCs w:val="20"/>
            <w:u w:val="none"/>
          </w:rPr>
          <w:t xml:space="preserve"> показан </w:t>
        </w:r>
      </w:ins>
      <w:ins w:id="1938" w:author="VP03" w:date="2017-09-10T19:20:00Z">
        <w:r>
          <w:rPr>
            <w:rStyle w:val="Hyperlink"/>
            <w:rFonts w:eastAsia="MS Mincho" w:cs="Arial"/>
            <w:noProof/>
            <w:color w:val="000000" w:themeColor="text1"/>
            <w:szCs w:val="20"/>
            <w:u w:val="none"/>
          </w:rPr>
          <w:t xml:space="preserve">пример такого сравнения для широкго набора технологий. В рамках данног опримера сравнения отдельно выделены технологи </w:t>
        </w:r>
        <w:r>
          <w:rPr>
            <w:rStyle w:val="Hyperlink"/>
            <w:rFonts w:eastAsia="MS Mincho" w:cs="Arial"/>
            <w:noProof/>
            <w:color w:val="000000" w:themeColor="text1"/>
            <w:szCs w:val="20"/>
            <w:u w:val="none"/>
            <w:lang w:val="en-US"/>
          </w:rPr>
          <w:t>LPWA</w:t>
        </w:r>
        <w:r w:rsidRPr="00C04975">
          <w:rPr>
            <w:rStyle w:val="Hyperlink"/>
            <w:rFonts w:eastAsia="MS Mincho" w:cs="Arial"/>
            <w:noProof/>
            <w:color w:val="000000" w:themeColor="text1"/>
            <w:szCs w:val="20"/>
            <w:u w:val="none"/>
            <w:rPrChange w:id="1939" w:author="VP03" w:date="2017-09-10T19:20:00Z">
              <w:rPr>
                <w:rStyle w:val="Hyperlink"/>
                <w:rFonts w:eastAsia="MS Mincho" w:cs="Arial"/>
                <w:noProof/>
                <w:color w:val="000000" w:themeColor="text1"/>
                <w:szCs w:val="20"/>
                <w:u w:val="none"/>
                <w:lang w:val="en-US"/>
              </w:rPr>
            </w:rPrChange>
          </w:rPr>
          <w:t xml:space="preserve"> </w:t>
        </w:r>
        <w:r>
          <w:rPr>
            <w:rStyle w:val="Hyperlink"/>
            <w:rFonts w:eastAsia="MS Mincho" w:cs="Arial"/>
            <w:noProof/>
            <w:color w:val="000000" w:themeColor="text1"/>
            <w:szCs w:val="20"/>
            <w:u w:val="none"/>
          </w:rPr>
          <w:t>или </w:t>
        </w:r>
        <w:r>
          <w:rPr>
            <w:rStyle w:val="Hyperlink"/>
            <w:rFonts w:eastAsia="MS Mincho" w:cs="Arial"/>
            <w:noProof/>
            <w:color w:val="000000" w:themeColor="text1"/>
            <w:szCs w:val="20"/>
            <w:u w:val="none"/>
            <w:lang w:val="en-US"/>
          </w:rPr>
          <w:t>LPWAN</w:t>
        </w:r>
        <w:r>
          <w:rPr>
            <w:rStyle w:val="Hyperlink"/>
            <w:rFonts w:eastAsia="MS Mincho" w:cs="Arial"/>
            <w:noProof/>
            <w:color w:val="000000" w:themeColor="text1"/>
            <w:szCs w:val="20"/>
            <w:u w:val="none"/>
          </w:rPr>
          <w:t>, которы</w:t>
        </w:r>
      </w:ins>
      <w:ins w:id="1940" w:author="VP03" w:date="2017-09-10T19:21:00Z">
        <w:r>
          <w:rPr>
            <w:rStyle w:val="Hyperlink"/>
            <w:rFonts w:eastAsia="MS Mincho" w:cs="Arial"/>
            <w:noProof/>
            <w:color w:val="000000" w:themeColor="text1"/>
            <w:szCs w:val="20"/>
            <w:u w:val="none"/>
          </w:rPr>
          <w:t>е помимо дальности связи одновременно пытаются повысить энергоэффективность и снизить стоимость.</w:t>
        </w:r>
      </w:ins>
    </w:p>
    <w:p w:rsidR="006D6939" w:rsidRDefault="00ED76D8">
      <w:pPr>
        <w:jc w:val="left"/>
        <w:rPr>
          <w:ins w:id="1941" w:author="VP03" w:date="2017-09-10T19:51:00Z"/>
          <w:rStyle w:val="Hyperlink"/>
          <w:color w:val="000000" w:themeColor="text1"/>
          <w:u w:val="none"/>
        </w:rPr>
        <w:pPrChange w:id="1942" w:author="VP03" w:date="2017-09-10T20:34:00Z">
          <w:pPr>
            <w:spacing w:after="160" w:line="259" w:lineRule="auto"/>
            <w:jc w:val="left"/>
          </w:pPr>
        </w:pPrChange>
      </w:pPr>
      <w:ins w:id="1943" w:author="VP03" w:date="2017-09-10T19:50:00Z">
        <w:r>
          <w:object w:dxaOrig="10116" w:dyaOrig="54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2pt;height:241.25pt" o:ole="">
              <v:imagedata r:id="rId32" o:title=""/>
            </v:shape>
            <o:OLEObject Type="Embed" ProgID="Visio.Drawing.15" ShapeID="_x0000_i1025" DrawAspect="Content" ObjectID="_1566624553" r:id="rId33"/>
          </w:object>
        </w:r>
      </w:ins>
      <w:ins w:id="1944" w:author="VP03" w:date="2017-09-10T19:50:00Z">
        <w:r w:rsidR="006D6939" w:rsidRPr="00E566FC" w:rsidDel="006C2A15">
          <w:rPr>
            <w:rStyle w:val="Hyperlink"/>
            <w:color w:val="000000" w:themeColor="text1"/>
            <w:u w:val="none"/>
          </w:rPr>
          <w:t xml:space="preserve"> </w:t>
        </w:r>
      </w:ins>
    </w:p>
    <w:p w:rsidR="006D6939" w:rsidRPr="006D6939" w:rsidRDefault="006D6939">
      <w:pPr>
        <w:ind w:firstLine="540"/>
        <w:jc w:val="left"/>
        <w:rPr>
          <w:ins w:id="1945" w:author="VP03" w:date="2017-09-10T19:51:00Z"/>
          <w:rStyle w:val="Hyperlink"/>
          <w:rFonts w:eastAsia="MS Mincho" w:cs="Arial"/>
          <w:noProof/>
          <w:color w:val="000000" w:themeColor="text1"/>
          <w:szCs w:val="20"/>
          <w:u w:val="none"/>
        </w:rPr>
        <w:pPrChange w:id="1946" w:author="VP03" w:date="2017-09-10T20:34:00Z">
          <w:pPr>
            <w:spacing w:after="160" w:line="259" w:lineRule="auto"/>
            <w:ind w:firstLine="540"/>
            <w:jc w:val="left"/>
          </w:pPr>
        </w:pPrChange>
      </w:pPr>
      <w:ins w:id="1947" w:author="VP03" w:date="2017-09-10T19:51:00Z">
        <w:r w:rsidRPr="001C62B6">
          <w:rPr>
            <w:rStyle w:val="Hyperlink"/>
            <w:rFonts w:eastAsia="MS Mincho" w:cs="Arial"/>
            <w:noProof/>
            <w:color w:val="000000" w:themeColor="text1"/>
            <w:szCs w:val="20"/>
            <w:u w:val="none"/>
          </w:rPr>
          <w:t>Рисунок 3.</w:t>
        </w:r>
      </w:ins>
      <w:ins w:id="1948" w:author="VP03" w:date="2017-09-11T08:36:00Z">
        <w:r w:rsidR="00CF6C90">
          <w:rPr>
            <w:rStyle w:val="Hyperlink"/>
            <w:rFonts w:eastAsia="MS Mincho" w:cs="Arial"/>
            <w:noProof/>
            <w:color w:val="000000" w:themeColor="text1"/>
            <w:szCs w:val="20"/>
            <w:u w:val="none"/>
          </w:rPr>
          <w:t>10</w:t>
        </w:r>
      </w:ins>
      <w:ins w:id="1949" w:author="VP03" w:date="2017-09-10T19:51:00Z">
        <w:r w:rsidRPr="001C62B6">
          <w:rPr>
            <w:rStyle w:val="Hyperlink"/>
            <w:rFonts w:eastAsia="MS Mincho" w:cs="Arial"/>
            <w:noProof/>
            <w:color w:val="000000" w:themeColor="text1"/>
            <w:szCs w:val="20"/>
            <w:u w:val="none"/>
          </w:rPr>
          <w:t xml:space="preserve"> </w:t>
        </w:r>
      </w:ins>
      <w:ins w:id="1950" w:author="VP03" w:date="2017-09-10T19:54:00Z">
        <w:r w:rsidR="007C63A8">
          <w:rPr>
            <w:rStyle w:val="Hyperlink"/>
            <w:rFonts w:eastAsia="MS Mincho" w:cs="Arial"/>
            <w:noProof/>
            <w:color w:val="000000" w:themeColor="text1"/>
            <w:szCs w:val="20"/>
            <w:u w:val="none"/>
          </w:rPr>
          <w:t>–</w:t>
        </w:r>
      </w:ins>
      <w:ins w:id="1951" w:author="VP03" w:date="2017-09-10T19:51:00Z">
        <w:r w:rsidRPr="001C62B6">
          <w:rPr>
            <w:rStyle w:val="Hyperlink"/>
            <w:rFonts w:eastAsia="MS Mincho" w:cs="Arial"/>
            <w:noProof/>
            <w:color w:val="000000" w:themeColor="text1"/>
            <w:szCs w:val="20"/>
            <w:u w:val="none"/>
          </w:rPr>
          <w:t xml:space="preserve"> </w:t>
        </w:r>
      </w:ins>
      <w:ins w:id="1952" w:author="VP03" w:date="2017-09-10T19:54:00Z">
        <w:r w:rsidR="007C63A8">
          <w:rPr>
            <w:rStyle w:val="Hyperlink"/>
            <w:rFonts w:eastAsia="MS Mincho" w:cs="Arial"/>
            <w:noProof/>
            <w:color w:val="000000" w:themeColor="text1"/>
            <w:szCs w:val="20"/>
            <w:u w:val="none"/>
          </w:rPr>
          <w:t>Схематическое сравн</w:t>
        </w:r>
      </w:ins>
      <w:ins w:id="1953" w:author="VP03" w:date="2017-09-10T19:55:00Z">
        <w:r w:rsidR="007C63A8">
          <w:rPr>
            <w:rStyle w:val="Hyperlink"/>
            <w:rFonts w:eastAsia="MS Mincho" w:cs="Arial"/>
            <w:noProof/>
            <w:color w:val="000000" w:themeColor="text1"/>
            <w:szCs w:val="20"/>
            <w:u w:val="none"/>
          </w:rPr>
          <w:t xml:space="preserve">ение </w:t>
        </w:r>
      </w:ins>
      <w:ins w:id="1954" w:author="VP03" w:date="2017-09-10T19:51:00Z">
        <w:r w:rsidRPr="001C62B6">
          <w:rPr>
            <w:rStyle w:val="Hyperlink"/>
            <w:rFonts w:eastAsia="MS Mincho" w:cs="Arial"/>
            <w:noProof/>
            <w:color w:val="000000" w:themeColor="text1"/>
            <w:szCs w:val="20"/>
            <w:u w:val="none"/>
          </w:rPr>
          <w:t xml:space="preserve">технологий по </w:t>
        </w:r>
        <w:r>
          <w:rPr>
            <w:rStyle w:val="Hyperlink"/>
            <w:rFonts w:eastAsia="MS Mincho" w:cs="Arial"/>
            <w:noProof/>
            <w:color w:val="000000" w:themeColor="text1"/>
            <w:szCs w:val="20"/>
            <w:u w:val="none"/>
          </w:rPr>
          <w:t>дальности и пропускной способности</w:t>
        </w:r>
      </w:ins>
    </w:p>
    <w:p w:rsidR="007C63A8" w:rsidRPr="000F08B6" w:rsidRDefault="007C63A8">
      <w:pPr>
        <w:ind w:firstLine="547"/>
        <w:rPr>
          <w:ins w:id="1955" w:author="VP03" w:date="2017-09-10T19:51:00Z"/>
          <w:rStyle w:val="Hyperlink"/>
          <w:rFonts w:eastAsia="MS Mincho" w:cs="Arial"/>
          <w:noProof/>
          <w:color w:val="000000" w:themeColor="text1"/>
          <w:szCs w:val="20"/>
          <w:u w:val="none"/>
          <w:rPrChange w:id="1956" w:author="VP03" w:date="2017-09-10T20:26:00Z">
            <w:rPr>
              <w:ins w:id="1957" w:author="VP03" w:date="2017-09-10T19:51:00Z"/>
              <w:rStyle w:val="Hyperlink"/>
              <w:color w:val="000000" w:themeColor="text1"/>
              <w:u w:val="none"/>
            </w:rPr>
          </w:rPrChange>
        </w:rPr>
        <w:pPrChange w:id="1958" w:author="VP03" w:date="2017-09-10T20:34:00Z">
          <w:pPr>
            <w:spacing w:after="160" w:line="259" w:lineRule="auto"/>
            <w:jc w:val="left"/>
          </w:pPr>
        </w:pPrChange>
      </w:pPr>
      <w:ins w:id="1959" w:author="VP03" w:date="2017-09-10T19:55:00Z">
        <w:r>
          <w:rPr>
            <w:rStyle w:val="Hyperlink"/>
            <w:rFonts w:eastAsia="MS Mincho" w:cs="Arial"/>
            <w:noProof/>
            <w:color w:val="000000" w:themeColor="text1"/>
            <w:szCs w:val="20"/>
            <w:u w:val="none"/>
          </w:rPr>
          <w:t>Рис.3.</w:t>
        </w:r>
      </w:ins>
      <w:ins w:id="1960" w:author="VP03" w:date="2017-09-11T08:36:00Z">
        <w:r w:rsidR="00CF6C90">
          <w:rPr>
            <w:rStyle w:val="Hyperlink"/>
            <w:rFonts w:eastAsia="MS Mincho" w:cs="Arial"/>
            <w:noProof/>
            <w:color w:val="000000" w:themeColor="text1"/>
            <w:szCs w:val="20"/>
            <w:u w:val="none"/>
          </w:rPr>
          <w:t>10</w:t>
        </w:r>
      </w:ins>
      <w:ins w:id="1961" w:author="VP03" w:date="2017-09-10T19:55:00Z">
        <w:r>
          <w:rPr>
            <w:rStyle w:val="Hyperlink"/>
            <w:rFonts w:eastAsia="MS Mincho" w:cs="Arial"/>
            <w:noProof/>
            <w:color w:val="000000" w:themeColor="text1"/>
            <w:szCs w:val="20"/>
            <w:u w:val="none"/>
          </w:rPr>
          <w:t xml:space="preserve"> представлеят собой схематическое сравнение, на котором показаны ниши технологий при их </w:t>
        </w:r>
      </w:ins>
      <w:ins w:id="1962" w:author="VP03" w:date="2017-09-10T19:56:00Z">
        <w:r>
          <w:rPr>
            <w:rStyle w:val="Hyperlink"/>
            <w:rFonts w:eastAsia="MS Mincho" w:cs="Arial"/>
            <w:noProof/>
            <w:color w:val="000000" w:themeColor="text1"/>
            <w:szCs w:val="20"/>
            <w:u w:val="none"/>
          </w:rPr>
          <w:t xml:space="preserve">внедрении. Однако большое количество стандартов и технологий как в области </w:t>
        </w:r>
        <w:r>
          <w:rPr>
            <w:rStyle w:val="Hyperlink"/>
            <w:rFonts w:eastAsia="MS Mincho" w:cs="Arial"/>
            <w:noProof/>
            <w:color w:val="000000" w:themeColor="text1"/>
            <w:szCs w:val="20"/>
            <w:u w:val="none"/>
            <w:lang w:val="en-US"/>
          </w:rPr>
          <w:t>LPLA</w:t>
        </w:r>
        <w:r w:rsidRPr="007C63A8">
          <w:rPr>
            <w:rStyle w:val="Hyperlink"/>
            <w:rFonts w:eastAsia="MS Mincho" w:cs="Arial"/>
            <w:noProof/>
            <w:color w:val="000000" w:themeColor="text1"/>
            <w:szCs w:val="20"/>
            <w:u w:val="none"/>
            <w:rPrChange w:id="1963" w:author="VP03" w:date="2017-09-10T19:56:00Z">
              <w:rPr>
                <w:rStyle w:val="Hyperlink"/>
                <w:rFonts w:eastAsia="MS Mincho" w:cs="Arial"/>
                <w:noProof/>
                <w:color w:val="000000" w:themeColor="text1"/>
                <w:szCs w:val="20"/>
                <w:u w:val="none"/>
                <w:lang w:val="en-US"/>
              </w:rPr>
            </w:rPrChange>
          </w:rPr>
          <w:t xml:space="preserve"> </w:t>
        </w:r>
        <w:r>
          <w:rPr>
            <w:rStyle w:val="Hyperlink"/>
            <w:rFonts w:eastAsia="MS Mincho" w:cs="Arial"/>
            <w:noProof/>
            <w:color w:val="000000" w:themeColor="text1"/>
            <w:szCs w:val="20"/>
            <w:u w:val="none"/>
          </w:rPr>
          <w:t xml:space="preserve">и </w:t>
        </w:r>
        <w:r>
          <w:rPr>
            <w:rStyle w:val="Hyperlink"/>
            <w:rFonts w:eastAsia="MS Mincho" w:cs="Arial"/>
            <w:noProof/>
            <w:color w:val="000000" w:themeColor="text1"/>
            <w:szCs w:val="20"/>
            <w:u w:val="none"/>
            <w:lang w:val="en-US"/>
          </w:rPr>
          <w:t>LPWA</w:t>
        </w:r>
        <w:r w:rsidRPr="007C63A8">
          <w:rPr>
            <w:rStyle w:val="Hyperlink"/>
            <w:rFonts w:eastAsia="MS Mincho" w:cs="Arial"/>
            <w:noProof/>
            <w:color w:val="000000" w:themeColor="text1"/>
            <w:szCs w:val="20"/>
            <w:u w:val="none"/>
            <w:rPrChange w:id="1964" w:author="VP03" w:date="2017-09-10T19:56:00Z">
              <w:rPr>
                <w:rStyle w:val="Hyperlink"/>
                <w:rFonts w:eastAsia="MS Mincho" w:cs="Arial"/>
                <w:noProof/>
                <w:color w:val="000000" w:themeColor="text1"/>
                <w:szCs w:val="20"/>
                <w:u w:val="none"/>
                <w:lang w:val="en-US"/>
              </w:rPr>
            </w:rPrChange>
          </w:rPr>
          <w:t xml:space="preserve"> </w:t>
        </w:r>
        <w:r>
          <w:rPr>
            <w:rStyle w:val="Hyperlink"/>
            <w:rFonts w:eastAsia="MS Mincho" w:cs="Arial"/>
            <w:noProof/>
            <w:color w:val="000000" w:themeColor="text1"/>
            <w:szCs w:val="20"/>
            <w:u w:val="none"/>
          </w:rPr>
          <w:t>требуют более детальной оценки</w:t>
        </w:r>
      </w:ins>
      <w:ins w:id="1965" w:author="VP03" w:date="2017-09-10T20:01:00Z">
        <w:r>
          <w:rPr>
            <w:rStyle w:val="Hyperlink"/>
            <w:rFonts w:eastAsia="MS Mincho" w:cs="Arial"/>
            <w:noProof/>
            <w:color w:val="000000" w:themeColor="text1"/>
            <w:szCs w:val="20"/>
            <w:u w:val="none"/>
          </w:rPr>
          <w:t xml:space="preserve"> их</w:t>
        </w:r>
      </w:ins>
      <w:ins w:id="1966" w:author="VP03" w:date="2017-09-10T19:56:00Z">
        <w:r>
          <w:rPr>
            <w:rStyle w:val="Hyperlink"/>
            <w:rFonts w:eastAsia="MS Mincho" w:cs="Arial"/>
            <w:noProof/>
            <w:color w:val="000000" w:themeColor="text1"/>
            <w:szCs w:val="20"/>
            <w:u w:val="none"/>
          </w:rPr>
          <w:t xml:space="preserve"> дальности и пропускной способности</w:t>
        </w:r>
      </w:ins>
      <w:ins w:id="1967" w:author="VP03" w:date="2017-09-10T20:01:00Z">
        <w:r>
          <w:rPr>
            <w:rStyle w:val="Hyperlink"/>
            <w:rFonts w:eastAsia="MS Mincho" w:cs="Arial"/>
            <w:noProof/>
            <w:color w:val="000000" w:themeColor="text1"/>
            <w:szCs w:val="20"/>
            <w:u w:val="none"/>
          </w:rPr>
          <w:t xml:space="preserve"> для выбора технологий, удовлетворяющих тем или иным критериям</w:t>
        </w:r>
      </w:ins>
      <w:ins w:id="1968" w:author="VP03" w:date="2017-09-10T20:00:00Z">
        <w:r>
          <w:rPr>
            <w:rStyle w:val="Hyperlink"/>
            <w:rFonts w:eastAsia="MS Mincho" w:cs="Arial"/>
            <w:noProof/>
            <w:color w:val="000000" w:themeColor="text1"/>
            <w:szCs w:val="20"/>
            <w:u w:val="none"/>
          </w:rPr>
          <w:t>.</w:t>
        </w:r>
      </w:ins>
      <w:ins w:id="1969" w:author="VP03" w:date="2017-09-10T20:02:00Z">
        <w:r>
          <w:rPr>
            <w:rStyle w:val="Hyperlink"/>
            <w:rFonts w:eastAsia="MS Mincho" w:cs="Arial"/>
            <w:noProof/>
            <w:color w:val="000000" w:themeColor="text1"/>
            <w:szCs w:val="20"/>
            <w:u w:val="none"/>
          </w:rPr>
          <w:t xml:space="preserve"> На рисунке 3.</w:t>
        </w:r>
      </w:ins>
      <w:ins w:id="1970" w:author="VP03" w:date="2017-09-11T08:36:00Z">
        <w:r w:rsidR="00CF6C90">
          <w:rPr>
            <w:rStyle w:val="Hyperlink"/>
            <w:rFonts w:eastAsia="MS Mincho" w:cs="Arial"/>
            <w:noProof/>
            <w:color w:val="000000" w:themeColor="text1"/>
            <w:szCs w:val="20"/>
            <w:u w:val="none"/>
          </w:rPr>
          <w:t>11</w:t>
        </w:r>
      </w:ins>
      <w:ins w:id="1971" w:author="VP03" w:date="2017-09-10T20:02:00Z">
        <w:r>
          <w:rPr>
            <w:rStyle w:val="Hyperlink"/>
            <w:rFonts w:eastAsia="MS Mincho" w:cs="Arial"/>
            <w:noProof/>
            <w:color w:val="000000" w:themeColor="text1"/>
            <w:szCs w:val="20"/>
            <w:u w:val="none"/>
          </w:rPr>
          <w:t xml:space="preserve"> показан пример такого анализа с указанием основных технологий </w:t>
        </w:r>
        <w:r>
          <w:rPr>
            <w:rStyle w:val="Hyperlink"/>
            <w:rFonts w:eastAsia="MS Mincho" w:cs="Arial"/>
            <w:noProof/>
            <w:color w:val="000000" w:themeColor="text1"/>
            <w:szCs w:val="20"/>
            <w:u w:val="none"/>
            <w:lang w:val="en-US"/>
          </w:rPr>
          <w:t>LPWAN</w:t>
        </w:r>
        <w:r w:rsidRPr="007C63A8">
          <w:rPr>
            <w:rStyle w:val="Hyperlink"/>
            <w:rFonts w:eastAsia="MS Mincho" w:cs="Arial"/>
            <w:noProof/>
            <w:color w:val="000000" w:themeColor="text1"/>
            <w:szCs w:val="20"/>
            <w:u w:val="none"/>
            <w:rPrChange w:id="1972" w:author="VP03" w:date="2017-09-10T20:02:00Z">
              <w:rPr>
                <w:rStyle w:val="Hyperlink"/>
                <w:rFonts w:eastAsia="MS Mincho" w:cs="Arial"/>
                <w:noProof/>
                <w:color w:val="000000" w:themeColor="text1"/>
                <w:szCs w:val="20"/>
                <w:u w:val="none"/>
                <w:lang w:val="en-US"/>
              </w:rPr>
            </w:rPrChange>
          </w:rPr>
          <w:t xml:space="preserve"> </w:t>
        </w:r>
        <w:r>
          <w:rPr>
            <w:rStyle w:val="Hyperlink"/>
            <w:rFonts w:eastAsia="MS Mincho" w:cs="Arial"/>
            <w:noProof/>
            <w:color w:val="000000" w:themeColor="text1"/>
            <w:szCs w:val="20"/>
            <w:u w:val="none"/>
          </w:rPr>
          <w:t xml:space="preserve">в лицензируемых и в безлицензионных полосах радиочастот, а также </w:t>
        </w:r>
      </w:ins>
      <w:ins w:id="1973" w:author="VP03" w:date="2017-09-10T20:05:00Z">
        <w:r>
          <w:rPr>
            <w:rStyle w:val="Hyperlink"/>
            <w:rFonts w:eastAsia="MS Mincho" w:cs="Arial"/>
            <w:noProof/>
            <w:color w:val="000000" w:themeColor="text1"/>
            <w:szCs w:val="20"/>
            <w:u w:val="none"/>
          </w:rPr>
          <w:t xml:space="preserve">наиболее энергоэффективных и </w:t>
        </w:r>
      </w:ins>
      <w:ins w:id="1974" w:author="VP03" w:date="2017-09-10T20:06:00Z">
        <w:r>
          <w:rPr>
            <w:rStyle w:val="Hyperlink"/>
            <w:rFonts w:eastAsia="MS Mincho" w:cs="Arial"/>
            <w:noProof/>
            <w:color w:val="000000" w:themeColor="text1"/>
            <w:szCs w:val="20"/>
            <w:u w:val="none"/>
          </w:rPr>
          <w:t xml:space="preserve">конурентоспособных стандартов </w:t>
        </w:r>
        <w:r>
          <w:rPr>
            <w:rStyle w:val="Hyperlink"/>
            <w:rFonts w:eastAsia="MS Mincho" w:cs="Arial"/>
            <w:noProof/>
            <w:color w:val="000000" w:themeColor="text1"/>
            <w:szCs w:val="20"/>
            <w:u w:val="none"/>
            <w:lang w:val="en-US"/>
          </w:rPr>
          <w:t>LPLA</w:t>
        </w:r>
        <w:r w:rsidRPr="007C63A8">
          <w:rPr>
            <w:rStyle w:val="Hyperlink"/>
            <w:rFonts w:eastAsia="MS Mincho" w:cs="Arial"/>
            <w:noProof/>
            <w:color w:val="000000" w:themeColor="text1"/>
            <w:szCs w:val="20"/>
            <w:u w:val="none"/>
            <w:rPrChange w:id="1975" w:author="VP03" w:date="2017-09-10T20:06:00Z">
              <w:rPr>
                <w:rStyle w:val="Hyperlink"/>
                <w:rFonts w:eastAsia="MS Mincho" w:cs="Arial"/>
                <w:noProof/>
                <w:color w:val="000000" w:themeColor="text1"/>
                <w:szCs w:val="20"/>
                <w:u w:val="none"/>
                <w:lang w:val="en-US"/>
              </w:rPr>
            </w:rPrChange>
          </w:rPr>
          <w:t xml:space="preserve"> </w:t>
        </w:r>
        <w:r>
          <w:rPr>
            <w:rStyle w:val="Hyperlink"/>
            <w:rFonts w:eastAsia="MS Mincho" w:cs="Arial"/>
            <w:noProof/>
            <w:color w:val="000000" w:themeColor="text1"/>
            <w:szCs w:val="20"/>
            <w:u w:val="none"/>
          </w:rPr>
          <w:t xml:space="preserve">для создания </w:t>
        </w:r>
        <w:r>
          <w:rPr>
            <w:rStyle w:val="Hyperlink"/>
            <w:rFonts w:eastAsia="MS Mincho" w:cs="Arial"/>
            <w:noProof/>
            <w:color w:val="000000" w:themeColor="text1"/>
            <w:szCs w:val="20"/>
            <w:u w:val="none"/>
            <w:lang w:val="en-US"/>
          </w:rPr>
          <w:t>ma</w:t>
        </w:r>
      </w:ins>
      <w:ins w:id="1976" w:author="VP03" w:date="2017-09-10T20:07:00Z">
        <w:r>
          <w:rPr>
            <w:rStyle w:val="Hyperlink"/>
            <w:rFonts w:eastAsia="MS Mincho" w:cs="Arial"/>
            <w:noProof/>
            <w:color w:val="000000" w:themeColor="text1"/>
            <w:szCs w:val="20"/>
            <w:u w:val="none"/>
            <w:lang w:val="en-US"/>
          </w:rPr>
          <w:t>sh</w:t>
        </w:r>
      </w:ins>
      <w:ins w:id="1977" w:author="VP03" w:date="2017-09-10T20:06:00Z">
        <w:r w:rsidRPr="007C63A8">
          <w:rPr>
            <w:rStyle w:val="Hyperlink"/>
            <w:rFonts w:eastAsia="MS Mincho" w:cs="Arial"/>
            <w:noProof/>
            <w:color w:val="000000" w:themeColor="text1"/>
            <w:szCs w:val="20"/>
            <w:u w:val="none"/>
            <w:rPrChange w:id="1978" w:author="VP03" w:date="2017-09-10T20:06:00Z">
              <w:rPr>
                <w:rStyle w:val="Hyperlink"/>
                <w:rFonts w:eastAsia="MS Mincho" w:cs="Arial"/>
                <w:noProof/>
                <w:color w:val="000000" w:themeColor="text1"/>
                <w:szCs w:val="20"/>
                <w:u w:val="none"/>
                <w:lang w:val="en-US"/>
              </w:rPr>
            </w:rPrChange>
          </w:rPr>
          <w:t>-</w:t>
        </w:r>
        <w:r>
          <w:rPr>
            <w:rStyle w:val="Hyperlink"/>
            <w:rFonts w:eastAsia="MS Mincho" w:cs="Arial"/>
            <w:noProof/>
            <w:color w:val="000000" w:themeColor="text1"/>
            <w:szCs w:val="20"/>
            <w:u w:val="none"/>
          </w:rPr>
          <w:t>сетей.</w:t>
        </w:r>
      </w:ins>
      <w:ins w:id="1979" w:author="VP03" w:date="2017-09-10T20:25:00Z">
        <w:r w:rsidR="000F08B6">
          <w:rPr>
            <w:rStyle w:val="Hyperlink"/>
            <w:rFonts w:eastAsia="MS Mincho" w:cs="Arial"/>
            <w:noProof/>
            <w:color w:val="000000" w:themeColor="text1"/>
            <w:szCs w:val="20"/>
            <w:u w:val="none"/>
          </w:rPr>
          <w:t xml:space="preserve"> При этом стоит отметить, что выигрыш сетей </w:t>
        </w:r>
        <w:r w:rsidR="000F08B6">
          <w:rPr>
            <w:rStyle w:val="Hyperlink"/>
            <w:rFonts w:eastAsia="MS Mincho" w:cs="Arial"/>
            <w:noProof/>
            <w:color w:val="000000" w:themeColor="text1"/>
            <w:szCs w:val="20"/>
            <w:u w:val="none"/>
            <w:lang w:val="en-US"/>
          </w:rPr>
          <w:t>LPWAN</w:t>
        </w:r>
        <w:r w:rsidR="000F08B6" w:rsidRPr="000F08B6">
          <w:rPr>
            <w:rStyle w:val="Hyperlink"/>
            <w:rFonts w:eastAsia="MS Mincho" w:cs="Arial"/>
            <w:noProof/>
            <w:color w:val="000000" w:themeColor="text1"/>
            <w:szCs w:val="20"/>
            <w:u w:val="none"/>
            <w:rPrChange w:id="1980" w:author="VP03" w:date="2017-09-10T20:25:00Z">
              <w:rPr>
                <w:rStyle w:val="Hyperlink"/>
                <w:rFonts w:eastAsia="MS Mincho" w:cs="Arial"/>
                <w:noProof/>
                <w:color w:val="000000" w:themeColor="text1"/>
                <w:szCs w:val="20"/>
                <w:u w:val="none"/>
                <w:lang w:val="en-US"/>
              </w:rPr>
            </w:rPrChange>
          </w:rPr>
          <w:t xml:space="preserve"> </w:t>
        </w:r>
        <w:r w:rsidR="000F08B6">
          <w:rPr>
            <w:rStyle w:val="Hyperlink"/>
            <w:rFonts w:eastAsia="MS Mincho" w:cs="Arial"/>
            <w:noProof/>
            <w:color w:val="000000" w:themeColor="text1"/>
            <w:szCs w:val="20"/>
            <w:u w:val="none"/>
          </w:rPr>
          <w:t xml:space="preserve">в рамках сотовой связи обусловлен во много  использованием </w:t>
        </w:r>
      </w:ins>
      <w:ins w:id="1981" w:author="VP03" w:date="2017-09-10T20:26:00Z">
        <w:r w:rsidR="000F08B6">
          <w:rPr>
            <w:rStyle w:val="Hyperlink"/>
            <w:rFonts w:eastAsia="MS Mincho" w:cs="Arial"/>
            <w:noProof/>
            <w:color w:val="000000" w:themeColor="text1"/>
            <w:szCs w:val="20"/>
            <w:u w:val="none"/>
          </w:rPr>
          <w:t xml:space="preserve">качественных направленных антенн на базовых станциях, который можно ереиспользовать при построении сетей </w:t>
        </w:r>
        <w:r w:rsidR="000F08B6">
          <w:rPr>
            <w:rStyle w:val="Hyperlink"/>
            <w:rFonts w:eastAsia="MS Mincho" w:cs="Arial"/>
            <w:noProof/>
            <w:color w:val="000000" w:themeColor="text1"/>
            <w:szCs w:val="20"/>
            <w:u w:val="none"/>
            <w:lang w:val="en-US"/>
          </w:rPr>
          <w:t>LPWAN</w:t>
        </w:r>
        <w:r w:rsidR="000F08B6" w:rsidRPr="000F08B6">
          <w:rPr>
            <w:rStyle w:val="Hyperlink"/>
            <w:rFonts w:eastAsia="MS Mincho" w:cs="Arial"/>
            <w:noProof/>
            <w:color w:val="000000" w:themeColor="text1"/>
            <w:szCs w:val="20"/>
            <w:u w:val="none"/>
            <w:rPrChange w:id="1982" w:author="VP03" w:date="2017-09-10T20:26:00Z">
              <w:rPr>
                <w:rStyle w:val="Hyperlink"/>
                <w:rFonts w:eastAsia="MS Mincho" w:cs="Arial"/>
                <w:noProof/>
                <w:color w:val="000000" w:themeColor="text1"/>
                <w:szCs w:val="20"/>
                <w:u w:val="none"/>
                <w:lang w:val="en-US"/>
              </w:rPr>
            </w:rPrChange>
          </w:rPr>
          <w:t>.</w:t>
        </w:r>
      </w:ins>
    </w:p>
    <w:p w:rsidR="000F08B6" w:rsidRDefault="000F08B6">
      <w:pPr>
        <w:rPr>
          <w:ins w:id="1983" w:author="VP03" w:date="2017-09-10T20:26:00Z"/>
          <w:rStyle w:val="Hyperlink"/>
          <w:rFonts w:eastAsia="MS Mincho" w:cs="Arial"/>
          <w:noProof/>
          <w:color w:val="000000" w:themeColor="text1"/>
          <w:szCs w:val="20"/>
          <w:u w:val="none"/>
        </w:rPr>
        <w:pPrChange w:id="1984" w:author="VP03" w:date="2017-09-10T20:35:00Z">
          <w:pPr>
            <w:spacing w:after="160" w:line="259" w:lineRule="auto"/>
            <w:jc w:val="left"/>
          </w:pPr>
        </w:pPrChange>
      </w:pPr>
      <w:ins w:id="1985" w:author="VP03" w:date="2017-09-10T20:24:00Z">
        <w:r>
          <w:rPr>
            <w:noProof/>
            <w:lang w:val="en-US"/>
          </w:rPr>
          <w:lastRenderedPageBreak/>
          <mc:AlternateContent>
            <mc:Choice Requires="wps">
              <w:drawing>
                <wp:anchor distT="0" distB="0" distL="114300" distR="114300" simplePos="0" relativeHeight="251680768" behindDoc="0" locked="0" layoutInCell="1" allowOverlap="1" wp14:anchorId="3C2CBF4C" wp14:editId="1BB3A2D9">
                  <wp:simplePos x="0" y="0"/>
                  <wp:positionH relativeFrom="column">
                    <wp:posOffset>241300</wp:posOffset>
                  </wp:positionH>
                  <wp:positionV relativeFrom="paragraph">
                    <wp:posOffset>2120265</wp:posOffset>
                  </wp:positionV>
                  <wp:extent cx="762000" cy="3429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762000" cy="342900"/>
                          </a:xfrm>
                          <a:prstGeom prst="rect">
                            <a:avLst/>
                          </a:prstGeom>
                          <a:solidFill>
                            <a:schemeClr val="bg1"/>
                          </a:solidFill>
                          <a:ln w="6350">
                            <a:noFill/>
                          </a:ln>
                        </wps:spPr>
                        <wps:txbx>
                          <w:txbxContent>
                            <w:p w:rsidR="009124EB" w:rsidRPr="007C63A8" w:rsidRDefault="009124EB">
                              <w:pPr>
                                <w:shd w:val="clear" w:color="auto" w:fill="FFFFFF" w:themeFill="background1"/>
                                <w:jc w:val="left"/>
                                <w:rPr>
                                  <w:rFonts w:ascii="Arial" w:hAnsi="Arial" w:cs="Arial"/>
                                  <w:b/>
                                  <w:sz w:val="18"/>
                                  <w:lang w:val="en-US"/>
                                  <w:rPrChange w:id="1986" w:author="VP03" w:date="2017-09-10T20:12:00Z">
                                    <w:rPr/>
                                  </w:rPrChange>
                                </w:rPr>
                                <w:pPrChange w:id="1987" w:author="VP03" w:date="2017-09-10T20:13:00Z">
                                  <w:pPr/>
                                </w:pPrChange>
                              </w:pPr>
                              <w:ins w:id="1988" w:author="VP03" w:date="2017-09-10T20:25:00Z">
                                <w:r>
                                  <w:rPr>
                                    <w:rFonts w:ascii="Arial" w:hAnsi="Arial" w:cs="Arial"/>
                                    <w:b/>
                                    <w:sz w:val="18"/>
                                  </w:rPr>
                                  <w:t>1</w:t>
                                </w:r>
                              </w:ins>
                              <w:ins w:id="1989" w:author="VP03" w:date="2017-09-10T20:16:00Z">
                                <w:r>
                                  <w:rPr>
                                    <w:rFonts w:ascii="Arial" w:hAnsi="Arial" w:cs="Arial"/>
                                    <w:b/>
                                    <w:sz w:val="18"/>
                                    <w:lang w:val="en-US"/>
                                  </w:rPr>
                                  <w:t>0</w:t>
                                </w:r>
                              </w:ins>
                              <w:ins w:id="1990" w:author="VP03" w:date="2017-09-10T20:25:00Z">
                                <w:r>
                                  <w:rPr>
                                    <w:rFonts w:ascii="Arial" w:hAnsi="Arial" w:cs="Arial"/>
                                    <w:b/>
                                    <w:sz w:val="18"/>
                                  </w:rPr>
                                  <w:t>0</w:t>
                                </w:r>
                              </w:ins>
                              <w:ins w:id="1991" w:author="VP03" w:date="2017-09-10T20:13:00Z">
                                <w:r>
                                  <w:rPr>
                                    <w:rFonts w:ascii="Arial" w:hAnsi="Arial" w:cs="Arial"/>
                                    <w:b/>
                                    <w:sz w:val="18"/>
                                    <w:lang w:val="en-US"/>
                                  </w:rPr>
                                  <w:t xml:space="preserve"> </w:t>
                                </w:r>
                              </w:ins>
                              <w:ins w:id="1992" w:author="VP03" w:date="2017-09-10T20:12:00Z">
                                <w:r w:rsidRPr="007C63A8">
                                  <w:rPr>
                                    <w:rFonts w:ascii="Arial" w:hAnsi="Arial" w:cs="Arial"/>
                                    <w:b/>
                                    <w:sz w:val="18"/>
                                    <w:rPrChange w:id="1993" w:author="VP03" w:date="2017-09-10T20:12:00Z">
                                      <w:rPr/>
                                    </w:rPrChange>
                                  </w:rPr>
                                  <w:t>бит</w:t>
                                </w:r>
                                <w:r w:rsidRPr="007C63A8">
                                  <w:rPr>
                                    <w:rFonts w:ascii="Arial" w:hAnsi="Arial" w:cs="Arial"/>
                                    <w:b/>
                                    <w:sz w:val="18"/>
                                    <w:lang w:val="en-US"/>
                                    <w:rPrChange w:id="1994" w:author="VP03" w:date="2017-09-10T20:12:00Z">
                                      <w:rPr>
                                        <w:lang w:val="en-US"/>
                                      </w:rPr>
                                    </w:rPrChange>
                                  </w:rPr>
                                  <w:t>/</w:t>
                                </w:r>
                              </w:ins>
                              <w:ins w:id="1995" w:author="VP03" w:date="2017-09-10T20:13:00Z">
                                <w:r>
                                  <w:rPr>
                                    <w:rFonts w:ascii="Arial" w:hAnsi="Arial" w:cs="Arial"/>
                                    <w:b/>
                                    <w:sz w:val="18"/>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CBF4C" id="Text Box 31" o:spid="_x0000_s1036" type="#_x0000_t202" style="position:absolute;left:0;text-align:left;margin-left:19pt;margin-top:166.95pt;width:60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" fillcolor="white [3212]" stroked="f" strokeweight=".5pt">
                  <v:textbox>
                    <w:txbxContent>
                      <w:p w:rsidR="009124EB" w:rsidRPr="007C63A8" w:rsidRDefault="009124EB">
                        <w:pPr>
                          <w:shd w:val="clear" w:color="auto" w:fill="FFFFFF" w:themeFill="background1"/>
                          <w:jc w:val="left"/>
                          <w:rPr>
                            <w:rFonts w:ascii="Arial" w:hAnsi="Arial" w:cs="Arial"/>
                            <w:b/>
                            <w:sz w:val="18"/>
                            <w:lang w:val="en-US"/>
                            <w:rPrChange w:id="1996" w:author="VP03" w:date="2017-09-10T20:12:00Z">
                              <w:rPr/>
                            </w:rPrChange>
                          </w:rPr>
                          <w:pPrChange w:id="1997" w:author="VP03" w:date="2017-09-10T20:13:00Z">
                            <w:pPr/>
                          </w:pPrChange>
                        </w:pPr>
                        <w:ins w:id="1998" w:author="VP03" w:date="2017-09-10T20:25:00Z">
                          <w:r>
                            <w:rPr>
                              <w:rFonts w:ascii="Arial" w:hAnsi="Arial" w:cs="Arial"/>
                              <w:b/>
                              <w:sz w:val="18"/>
                            </w:rPr>
                            <w:t>1</w:t>
                          </w:r>
                        </w:ins>
                        <w:ins w:id="1999" w:author="VP03" w:date="2017-09-10T20:16:00Z">
                          <w:r>
                            <w:rPr>
                              <w:rFonts w:ascii="Arial" w:hAnsi="Arial" w:cs="Arial"/>
                              <w:b/>
                              <w:sz w:val="18"/>
                              <w:lang w:val="en-US"/>
                            </w:rPr>
                            <w:t>0</w:t>
                          </w:r>
                        </w:ins>
                        <w:ins w:id="2000" w:author="VP03" w:date="2017-09-10T20:25:00Z">
                          <w:r>
                            <w:rPr>
                              <w:rFonts w:ascii="Arial" w:hAnsi="Arial" w:cs="Arial"/>
                              <w:b/>
                              <w:sz w:val="18"/>
                            </w:rPr>
                            <w:t>0</w:t>
                          </w:r>
                        </w:ins>
                        <w:ins w:id="2001" w:author="VP03" w:date="2017-09-10T20:13:00Z">
                          <w:r>
                            <w:rPr>
                              <w:rFonts w:ascii="Arial" w:hAnsi="Arial" w:cs="Arial"/>
                              <w:b/>
                              <w:sz w:val="18"/>
                              <w:lang w:val="en-US"/>
                            </w:rPr>
                            <w:t xml:space="preserve"> </w:t>
                          </w:r>
                        </w:ins>
                        <w:ins w:id="2002" w:author="VP03" w:date="2017-09-10T20:12:00Z">
                          <w:r w:rsidRPr="007C63A8">
                            <w:rPr>
                              <w:rFonts w:ascii="Arial" w:hAnsi="Arial" w:cs="Arial"/>
                              <w:b/>
                              <w:sz w:val="18"/>
                              <w:rPrChange w:id="2003" w:author="VP03" w:date="2017-09-10T20:12:00Z">
                                <w:rPr/>
                              </w:rPrChange>
                            </w:rPr>
                            <w:t>бит</w:t>
                          </w:r>
                          <w:r w:rsidRPr="007C63A8">
                            <w:rPr>
                              <w:rFonts w:ascii="Arial" w:hAnsi="Arial" w:cs="Arial"/>
                              <w:b/>
                              <w:sz w:val="18"/>
                              <w:lang w:val="en-US"/>
                              <w:rPrChange w:id="2004" w:author="VP03" w:date="2017-09-10T20:12:00Z">
                                <w:rPr>
                                  <w:lang w:val="en-US"/>
                                </w:rPr>
                              </w:rPrChange>
                            </w:rPr>
                            <w:t>/</w:t>
                          </w:r>
                        </w:ins>
                        <w:ins w:id="2005" w:author="VP03" w:date="2017-09-10T20:13:00Z">
                          <w:r>
                            <w:rPr>
                              <w:rFonts w:ascii="Arial" w:hAnsi="Arial" w:cs="Arial"/>
                              <w:b/>
                              <w:sz w:val="18"/>
                              <w:lang w:val="en-US"/>
                            </w:rPr>
                            <w:t>c</w:t>
                          </w:r>
                        </w:ins>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14:anchorId="793F9F0C" wp14:editId="18C57783">
                  <wp:simplePos x="0" y="0"/>
                  <wp:positionH relativeFrom="column">
                    <wp:posOffset>241300</wp:posOffset>
                  </wp:positionH>
                  <wp:positionV relativeFrom="paragraph">
                    <wp:posOffset>1783715</wp:posOffset>
                  </wp:positionV>
                  <wp:extent cx="762000" cy="3429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762000" cy="342900"/>
                          </a:xfrm>
                          <a:prstGeom prst="rect">
                            <a:avLst/>
                          </a:prstGeom>
                          <a:solidFill>
                            <a:schemeClr val="bg1"/>
                          </a:solidFill>
                          <a:ln w="6350">
                            <a:noFill/>
                          </a:ln>
                        </wps:spPr>
                        <wps:txbx>
                          <w:txbxContent>
                            <w:p w:rsidR="009124EB" w:rsidRPr="007C63A8" w:rsidRDefault="009124EB">
                              <w:pPr>
                                <w:shd w:val="clear" w:color="auto" w:fill="FFFFFF" w:themeFill="background1"/>
                                <w:jc w:val="left"/>
                                <w:rPr>
                                  <w:rFonts w:ascii="Arial" w:hAnsi="Arial" w:cs="Arial"/>
                                  <w:b/>
                                  <w:sz w:val="18"/>
                                  <w:lang w:val="en-US"/>
                                  <w:rPrChange w:id="2006" w:author="VP03" w:date="2017-09-10T20:12:00Z">
                                    <w:rPr/>
                                  </w:rPrChange>
                                </w:rPr>
                                <w:pPrChange w:id="2007" w:author="VP03" w:date="2017-09-10T20:13:00Z">
                                  <w:pPr/>
                                </w:pPrChange>
                              </w:pPr>
                              <w:ins w:id="2008" w:author="VP03" w:date="2017-09-10T20:24:00Z">
                                <w:r>
                                  <w:rPr>
                                    <w:rFonts w:ascii="Arial" w:hAnsi="Arial" w:cs="Arial"/>
                                    <w:b/>
                                    <w:sz w:val="18"/>
                                  </w:rPr>
                                  <w:t>2</w:t>
                                </w:r>
                              </w:ins>
                              <w:ins w:id="2009" w:author="VP03" w:date="2017-09-10T20:16:00Z">
                                <w:r>
                                  <w:rPr>
                                    <w:rFonts w:ascii="Arial" w:hAnsi="Arial" w:cs="Arial"/>
                                    <w:b/>
                                    <w:sz w:val="18"/>
                                    <w:lang w:val="en-US"/>
                                  </w:rPr>
                                  <w:t>0</w:t>
                                </w:r>
                              </w:ins>
                              <w:ins w:id="2010" w:author="VP03" w:date="2017-09-10T20:13:00Z">
                                <w:r>
                                  <w:rPr>
                                    <w:rFonts w:ascii="Arial" w:hAnsi="Arial" w:cs="Arial"/>
                                    <w:b/>
                                    <w:sz w:val="18"/>
                                    <w:lang w:val="en-US"/>
                                  </w:rPr>
                                  <w:t xml:space="preserve"> </w:t>
                                </w:r>
                              </w:ins>
                              <w:ins w:id="2011" w:author="VP03" w:date="2017-09-10T20:16:00Z">
                                <w:r>
                                  <w:rPr>
                                    <w:rFonts w:ascii="Arial" w:hAnsi="Arial" w:cs="Arial"/>
                                    <w:b/>
                                    <w:sz w:val="18"/>
                                  </w:rPr>
                                  <w:t>к</w:t>
                                </w:r>
                              </w:ins>
                              <w:ins w:id="2012" w:author="VP03" w:date="2017-09-10T20:12:00Z">
                                <w:r w:rsidRPr="007C63A8">
                                  <w:rPr>
                                    <w:rFonts w:ascii="Arial" w:hAnsi="Arial" w:cs="Arial"/>
                                    <w:b/>
                                    <w:sz w:val="18"/>
                                    <w:rPrChange w:id="2013" w:author="VP03" w:date="2017-09-10T20:12:00Z">
                                      <w:rPr/>
                                    </w:rPrChange>
                                  </w:rPr>
                                  <w:t>бит</w:t>
                                </w:r>
                                <w:r w:rsidRPr="007C63A8">
                                  <w:rPr>
                                    <w:rFonts w:ascii="Arial" w:hAnsi="Arial" w:cs="Arial"/>
                                    <w:b/>
                                    <w:sz w:val="18"/>
                                    <w:lang w:val="en-US"/>
                                    <w:rPrChange w:id="2014" w:author="VP03" w:date="2017-09-10T20:12:00Z">
                                      <w:rPr>
                                        <w:lang w:val="en-US"/>
                                      </w:rPr>
                                    </w:rPrChange>
                                  </w:rPr>
                                  <w:t>/</w:t>
                                </w:r>
                              </w:ins>
                              <w:ins w:id="2015" w:author="VP03" w:date="2017-09-10T20:13:00Z">
                                <w:r>
                                  <w:rPr>
                                    <w:rFonts w:ascii="Arial" w:hAnsi="Arial" w:cs="Arial"/>
                                    <w:b/>
                                    <w:sz w:val="18"/>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9F0C" id="Text Box 30" o:spid="_x0000_s1037" type="#_x0000_t202" style="position:absolute;left:0;text-align:left;margin-left:19pt;margin-top:140.45pt;width:60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" fillcolor="white [3212]" stroked="f" strokeweight=".5pt">
                  <v:textbox>
                    <w:txbxContent>
                      <w:p w:rsidR="009124EB" w:rsidRPr="007C63A8" w:rsidRDefault="009124EB">
                        <w:pPr>
                          <w:shd w:val="clear" w:color="auto" w:fill="FFFFFF" w:themeFill="background1"/>
                          <w:jc w:val="left"/>
                          <w:rPr>
                            <w:rFonts w:ascii="Arial" w:hAnsi="Arial" w:cs="Arial"/>
                            <w:b/>
                            <w:sz w:val="18"/>
                            <w:lang w:val="en-US"/>
                            <w:rPrChange w:id="2016" w:author="VP03" w:date="2017-09-10T20:12:00Z">
                              <w:rPr/>
                            </w:rPrChange>
                          </w:rPr>
                          <w:pPrChange w:id="2017" w:author="VP03" w:date="2017-09-10T20:13:00Z">
                            <w:pPr/>
                          </w:pPrChange>
                        </w:pPr>
                        <w:ins w:id="2018" w:author="VP03" w:date="2017-09-10T20:24:00Z">
                          <w:r>
                            <w:rPr>
                              <w:rFonts w:ascii="Arial" w:hAnsi="Arial" w:cs="Arial"/>
                              <w:b/>
                              <w:sz w:val="18"/>
                            </w:rPr>
                            <w:t>2</w:t>
                          </w:r>
                        </w:ins>
                        <w:ins w:id="2019" w:author="VP03" w:date="2017-09-10T20:16:00Z">
                          <w:r>
                            <w:rPr>
                              <w:rFonts w:ascii="Arial" w:hAnsi="Arial" w:cs="Arial"/>
                              <w:b/>
                              <w:sz w:val="18"/>
                              <w:lang w:val="en-US"/>
                            </w:rPr>
                            <w:t>0</w:t>
                          </w:r>
                        </w:ins>
                        <w:ins w:id="2020" w:author="VP03" w:date="2017-09-10T20:13:00Z">
                          <w:r>
                            <w:rPr>
                              <w:rFonts w:ascii="Arial" w:hAnsi="Arial" w:cs="Arial"/>
                              <w:b/>
                              <w:sz w:val="18"/>
                              <w:lang w:val="en-US"/>
                            </w:rPr>
                            <w:t xml:space="preserve"> </w:t>
                          </w:r>
                        </w:ins>
                        <w:ins w:id="2021" w:author="VP03" w:date="2017-09-10T20:16:00Z">
                          <w:r>
                            <w:rPr>
                              <w:rFonts w:ascii="Arial" w:hAnsi="Arial" w:cs="Arial"/>
                              <w:b/>
                              <w:sz w:val="18"/>
                            </w:rPr>
                            <w:t>к</w:t>
                          </w:r>
                        </w:ins>
                        <w:ins w:id="2022" w:author="VP03" w:date="2017-09-10T20:12:00Z">
                          <w:r w:rsidRPr="007C63A8">
                            <w:rPr>
                              <w:rFonts w:ascii="Arial" w:hAnsi="Arial" w:cs="Arial"/>
                              <w:b/>
                              <w:sz w:val="18"/>
                              <w:rPrChange w:id="2023" w:author="VP03" w:date="2017-09-10T20:12:00Z">
                                <w:rPr/>
                              </w:rPrChange>
                            </w:rPr>
                            <w:t>бит</w:t>
                          </w:r>
                          <w:r w:rsidRPr="007C63A8">
                            <w:rPr>
                              <w:rFonts w:ascii="Arial" w:hAnsi="Arial" w:cs="Arial"/>
                              <w:b/>
                              <w:sz w:val="18"/>
                              <w:lang w:val="en-US"/>
                              <w:rPrChange w:id="2024" w:author="VP03" w:date="2017-09-10T20:12:00Z">
                                <w:rPr>
                                  <w:lang w:val="en-US"/>
                                </w:rPr>
                              </w:rPrChange>
                            </w:rPr>
                            <w:t>/</w:t>
                          </w:r>
                        </w:ins>
                        <w:ins w:id="2025" w:author="VP03" w:date="2017-09-10T20:13:00Z">
                          <w:r>
                            <w:rPr>
                              <w:rFonts w:ascii="Arial" w:hAnsi="Arial" w:cs="Arial"/>
                              <w:b/>
                              <w:sz w:val="18"/>
                              <w:lang w:val="en-US"/>
                            </w:rPr>
                            <w:t>c</w:t>
                          </w:r>
                        </w:ins>
                      </w:p>
                    </w:txbxContent>
                  </v:textbox>
                </v:shape>
              </w:pict>
            </mc:Fallback>
          </mc:AlternateContent>
        </w:r>
      </w:ins>
      <w:ins w:id="2026" w:author="VP03" w:date="2017-09-10T20:15:00Z">
        <w:r>
          <w:rPr>
            <w:noProof/>
            <w:lang w:val="en-US"/>
          </w:rPr>
          <mc:AlternateContent>
            <mc:Choice Requires="wps">
              <w:drawing>
                <wp:anchor distT="0" distB="0" distL="114300" distR="114300" simplePos="0" relativeHeight="251674624" behindDoc="0" locked="0" layoutInCell="1" allowOverlap="1" wp14:anchorId="55CB6D03" wp14:editId="7821E5DA">
                  <wp:simplePos x="0" y="0"/>
                  <wp:positionH relativeFrom="column">
                    <wp:posOffset>248920</wp:posOffset>
                  </wp:positionH>
                  <wp:positionV relativeFrom="paragraph">
                    <wp:posOffset>1238885</wp:posOffset>
                  </wp:positionV>
                  <wp:extent cx="762000" cy="3429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762000" cy="342900"/>
                          </a:xfrm>
                          <a:prstGeom prst="rect">
                            <a:avLst/>
                          </a:prstGeom>
                          <a:solidFill>
                            <a:schemeClr val="bg1"/>
                          </a:solidFill>
                          <a:ln w="6350">
                            <a:noFill/>
                          </a:ln>
                        </wps:spPr>
                        <wps:txbx>
                          <w:txbxContent>
                            <w:p w:rsidR="009124EB" w:rsidRPr="007C63A8" w:rsidRDefault="009124EB">
                              <w:pPr>
                                <w:shd w:val="clear" w:color="auto" w:fill="FFFFFF" w:themeFill="background1"/>
                                <w:jc w:val="left"/>
                                <w:rPr>
                                  <w:rFonts w:ascii="Arial" w:hAnsi="Arial" w:cs="Arial"/>
                                  <w:b/>
                                  <w:sz w:val="18"/>
                                  <w:lang w:val="en-US"/>
                                  <w:rPrChange w:id="2027" w:author="VP03" w:date="2017-09-10T20:12:00Z">
                                    <w:rPr/>
                                  </w:rPrChange>
                                </w:rPr>
                                <w:pPrChange w:id="2028" w:author="VP03" w:date="2017-09-10T20:13:00Z">
                                  <w:pPr/>
                                </w:pPrChange>
                              </w:pPr>
                              <w:ins w:id="2029" w:author="VP03" w:date="2017-09-10T20:13:00Z">
                                <w:r>
                                  <w:rPr>
                                    <w:rFonts w:ascii="Arial" w:hAnsi="Arial" w:cs="Arial"/>
                                    <w:b/>
                                    <w:sz w:val="18"/>
                                    <w:lang w:val="en-US"/>
                                  </w:rPr>
                                  <w:t>1</w:t>
                                </w:r>
                              </w:ins>
                              <w:ins w:id="2030" w:author="VP03" w:date="2017-09-10T20:16:00Z">
                                <w:r>
                                  <w:rPr>
                                    <w:rFonts w:ascii="Arial" w:hAnsi="Arial" w:cs="Arial"/>
                                    <w:b/>
                                    <w:sz w:val="18"/>
                                    <w:lang w:val="en-US"/>
                                  </w:rPr>
                                  <w:t>00</w:t>
                                </w:r>
                              </w:ins>
                              <w:ins w:id="2031" w:author="VP03" w:date="2017-09-10T20:13:00Z">
                                <w:r>
                                  <w:rPr>
                                    <w:rFonts w:ascii="Arial" w:hAnsi="Arial" w:cs="Arial"/>
                                    <w:b/>
                                    <w:sz w:val="18"/>
                                    <w:lang w:val="en-US"/>
                                  </w:rPr>
                                  <w:t xml:space="preserve"> </w:t>
                                </w:r>
                              </w:ins>
                              <w:ins w:id="2032" w:author="VP03" w:date="2017-09-10T20:16:00Z">
                                <w:r>
                                  <w:rPr>
                                    <w:rFonts w:ascii="Arial" w:hAnsi="Arial" w:cs="Arial"/>
                                    <w:b/>
                                    <w:sz w:val="18"/>
                                  </w:rPr>
                                  <w:t>к</w:t>
                                </w:r>
                              </w:ins>
                              <w:ins w:id="2033" w:author="VP03" w:date="2017-09-10T20:12:00Z">
                                <w:r w:rsidRPr="007C63A8">
                                  <w:rPr>
                                    <w:rFonts w:ascii="Arial" w:hAnsi="Arial" w:cs="Arial"/>
                                    <w:b/>
                                    <w:sz w:val="18"/>
                                    <w:rPrChange w:id="2034" w:author="VP03" w:date="2017-09-10T20:12:00Z">
                                      <w:rPr/>
                                    </w:rPrChange>
                                  </w:rPr>
                                  <w:t>бит</w:t>
                                </w:r>
                                <w:r w:rsidRPr="007C63A8">
                                  <w:rPr>
                                    <w:rFonts w:ascii="Arial" w:hAnsi="Arial" w:cs="Arial"/>
                                    <w:b/>
                                    <w:sz w:val="18"/>
                                    <w:lang w:val="en-US"/>
                                    <w:rPrChange w:id="2035" w:author="VP03" w:date="2017-09-10T20:12:00Z">
                                      <w:rPr>
                                        <w:lang w:val="en-US"/>
                                      </w:rPr>
                                    </w:rPrChange>
                                  </w:rPr>
                                  <w:t>/</w:t>
                                </w:r>
                              </w:ins>
                              <w:ins w:id="2036" w:author="VP03" w:date="2017-09-10T20:13:00Z">
                                <w:r>
                                  <w:rPr>
                                    <w:rFonts w:ascii="Arial" w:hAnsi="Arial" w:cs="Arial"/>
                                    <w:b/>
                                    <w:sz w:val="18"/>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B6D03" id="Text Box 28" o:spid="_x0000_s1038" type="#_x0000_t202" style="position:absolute;left:0;text-align:left;margin-left:19.6pt;margin-top:97.55pt;width:60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" fillcolor="white [3212]" stroked="f" strokeweight=".5pt">
                  <v:textbox>
                    <w:txbxContent>
                      <w:p w:rsidR="009124EB" w:rsidRPr="007C63A8" w:rsidRDefault="009124EB">
                        <w:pPr>
                          <w:shd w:val="clear" w:color="auto" w:fill="FFFFFF" w:themeFill="background1"/>
                          <w:jc w:val="left"/>
                          <w:rPr>
                            <w:rFonts w:ascii="Arial" w:hAnsi="Arial" w:cs="Arial"/>
                            <w:b/>
                            <w:sz w:val="18"/>
                            <w:lang w:val="en-US"/>
                            <w:rPrChange w:id="2037" w:author="VP03" w:date="2017-09-10T20:12:00Z">
                              <w:rPr/>
                            </w:rPrChange>
                          </w:rPr>
                          <w:pPrChange w:id="2038" w:author="VP03" w:date="2017-09-10T20:13:00Z">
                            <w:pPr/>
                          </w:pPrChange>
                        </w:pPr>
                        <w:ins w:id="2039" w:author="VP03" w:date="2017-09-10T20:13:00Z">
                          <w:r>
                            <w:rPr>
                              <w:rFonts w:ascii="Arial" w:hAnsi="Arial" w:cs="Arial"/>
                              <w:b/>
                              <w:sz w:val="18"/>
                              <w:lang w:val="en-US"/>
                            </w:rPr>
                            <w:t>1</w:t>
                          </w:r>
                        </w:ins>
                        <w:ins w:id="2040" w:author="VP03" w:date="2017-09-10T20:16:00Z">
                          <w:r>
                            <w:rPr>
                              <w:rFonts w:ascii="Arial" w:hAnsi="Arial" w:cs="Arial"/>
                              <w:b/>
                              <w:sz w:val="18"/>
                              <w:lang w:val="en-US"/>
                            </w:rPr>
                            <w:t>00</w:t>
                          </w:r>
                        </w:ins>
                        <w:ins w:id="2041" w:author="VP03" w:date="2017-09-10T20:13:00Z">
                          <w:r>
                            <w:rPr>
                              <w:rFonts w:ascii="Arial" w:hAnsi="Arial" w:cs="Arial"/>
                              <w:b/>
                              <w:sz w:val="18"/>
                              <w:lang w:val="en-US"/>
                            </w:rPr>
                            <w:t xml:space="preserve"> </w:t>
                          </w:r>
                        </w:ins>
                        <w:ins w:id="2042" w:author="VP03" w:date="2017-09-10T20:16:00Z">
                          <w:r>
                            <w:rPr>
                              <w:rFonts w:ascii="Arial" w:hAnsi="Arial" w:cs="Arial"/>
                              <w:b/>
                              <w:sz w:val="18"/>
                            </w:rPr>
                            <w:t>к</w:t>
                          </w:r>
                        </w:ins>
                        <w:ins w:id="2043" w:author="VP03" w:date="2017-09-10T20:12:00Z">
                          <w:r w:rsidRPr="007C63A8">
                            <w:rPr>
                              <w:rFonts w:ascii="Arial" w:hAnsi="Arial" w:cs="Arial"/>
                              <w:b/>
                              <w:sz w:val="18"/>
                              <w:rPrChange w:id="2044" w:author="VP03" w:date="2017-09-10T20:12:00Z">
                                <w:rPr/>
                              </w:rPrChange>
                            </w:rPr>
                            <w:t>бит</w:t>
                          </w:r>
                          <w:r w:rsidRPr="007C63A8">
                            <w:rPr>
                              <w:rFonts w:ascii="Arial" w:hAnsi="Arial" w:cs="Arial"/>
                              <w:b/>
                              <w:sz w:val="18"/>
                              <w:lang w:val="en-US"/>
                              <w:rPrChange w:id="2045" w:author="VP03" w:date="2017-09-10T20:12:00Z">
                                <w:rPr>
                                  <w:lang w:val="en-US"/>
                                </w:rPr>
                              </w:rPrChange>
                            </w:rPr>
                            <w:t>/</w:t>
                          </w:r>
                        </w:ins>
                        <w:ins w:id="2046" w:author="VP03" w:date="2017-09-10T20:13:00Z">
                          <w:r>
                            <w:rPr>
                              <w:rFonts w:ascii="Arial" w:hAnsi="Arial" w:cs="Arial"/>
                              <w:b/>
                              <w:sz w:val="18"/>
                              <w:lang w:val="en-US"/>
                            </w:rPr>
                            <w:t>c</w:t>
                          </w:r>
                        </w:ins>
                      </w:p>
                    </w:txbxContent>
                  </v:textbox>
                </v:shape>
              </w:pict>
            </mc:Fallback>
          </mc:AlternateContent>
        </w:r>
      </w:ins>
      <w:ins w:id="2047" w:author="VP03" w:date="2017-09-10T20:13:00Z">
        <w:r w:rsidR="007C63A8">
          <w:rPr>
            <w:noProof/>
            <w:lang w:val="en-US"/>
          </w:rPr>
          <mc:AlternateContent>
            <mc:Choice Requires="wps">
              <w:drawing>
                <wp:anchor distT="0" distB="0" distL="114300" distR="114300" simplePos="0" relativeHeight="251672576" behindDoc="0" locked="0" layoutInCell="1" allowOverlap="1" wp14:anchorId="7F314215" wp14:editId="1FC12707">
                  <wp:simplePos x="0" y="0"/>
                  <wp:positionH relativeFrom="column">
                    <wp:posOffset>247650</wp:posOffset>
                  </wp:positionH>
                  <wp:positionV relativeFrom="paragraph">
                    <wp:posOffset>672465</wp:posOffset>
                  </wp:positionV>
                  <wp:extent cx="749300" cy="3429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749300" cy="342900"/>
                          </a:xfrm>
                          <a:prstGeom prst="rect">
                            <a:avLst/>
                          </a:prstGeom>
                          <a:solidFill>
                            <a:schemeClr val="bg1"/>
                          </a:solidFill>
                          <a:ln w="6350">
                            <a:noFill/>
                          </a:ln>
                        </wps:spPr>
                        <wps:txbx>
                          <w:txbxContent>
                            <w:p w:rsidR="009124EB" w:rsidRPr="007C63A8" w:rsidRDefault="009124EB">
                              <w:pPr>
                                <w:shd w:val="clear" w:color="auto" w:fill="FFFFFF" w:themeFill="background1"/>
                                <w:jc w:val="left"/>
                                <w:rPr>
                                  <w:rFonts w:ascii="Arial" w:hAnsi="Arial" w:cs="Arial"/>
                                  <w:b/>
                                  <w:sz w:val="18"/>
                                  <w:lang w:val="en-US"/>
                                  <w:rPrChange w:id="2048" w:author="VP03" w:date="2017-09-10T20:12:00Z">
                                    <w:rPr/>
                                  </w:rPrChange>
                                </w:rPr>
                                <w:pPrChange w:id="2049" w:author="VP03" w:date="2017-09-10T20:13:00Z">
                                  <w:pPr/>
                                </w:pPrChange>
                              </w:pPr>
                              <w:ins w:id="2050" w:author="VP03" w:date="2017-09-10T20:13:00Z">
                                <w:r>
                                  <w:rPr>
                                    <w:rFonts w:ascii="Arial" w:hAnsi="Arial" w:cs="Arial"/>
                                    <w:b/>
                                    <w:sz w:val="18"/>
                                    <w:lang w:val="en-US"/>
                                  </w:rPr>
                                  <w:t xml:space="preserve">1 </w:t>
                                </w:r>
                              </w:ins>
                              <w:ins w:id="2051" w:author="VP03" w:date="2017-09-10T20:12:00Z">
                                <w:r w:rsidRPr="007C63A8">
                                  <w:rPr>
                                    <w:rFonts w:ascii="Arial" w:hAnsi="Arial" w:cs="Arial"/>
                                    <w:b/>
                                    <w:sz w:val="18"/>
                                    <w:rPrChange w:id="2052" w:author="VP03" w:date="2017-09-10T20:12:00Z">
                                      <w:rPr/>
                                    </w:rPrChange>
                                  </w:rPr>
                                  <w:t>Мбит</w:t>
                                </w:r>
                                <w:r w:rsidRPr="007C63A8">
                                  <w:rPr>
                                    <w:rFonts w:ascii="Arial" w:hAnsi="Arial" w:cs="Arial"/>
                                    <w:b/>
                                    <w:sz w:val="18"/>
                                    <w:lang w:val="en-US"/>
                                    <w:rPrChange w:id="2053" w:author="VP03" w:date="2017-09-10T20:12:00Z">
                                      <w:rPr>
                                        <w:lang w:val="en-US"/>
                                      </w:rPr>
                                    </w:rPrChange>
                                  </w:rPr>
                                  <w:t>/</w:t>
                                </w:r>
                              </w:ins>
                              <w:ins w:id="2054" w:author="VP03" w:date="2017-09-10T20:13:00Z">
                                <w:r>
                                  <w:rPr>
                                    <w:rFonts w:ascii="Arial" w:hAnsi="Arial" w:cs="Arial"/>
                                    <w:b/>
                                    <w:sz w:val="18"/>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14215" id="Text Box 27" o:spid="_x0000_s1039" type="#_x0000_t202" style="position:absolute;left:0;text-align:left;margin-left:19.5pt;margin-top:52.95pt;width:59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" fillcolor="white [3212]" stroked="f" strokeweight=".5pt">
                  <v:textbox>
                    <w:txbxContent>
                      <w:p w:rsidR="009124EB" w:rsidRPr="007C63A8" w:rsidRDefault="009124EB">
                        <w:pPr>
                          <w:shd w:val="clear" w:color="auto" w:fill="FFFFFF" w:themeFill="background1"/>
                          <w:jc w:val="left"/>
                          <w:rPr>
                            <w:rFonts w:ascii="Arial" w:hAnsi="Arial" w:cs="Arial"/>
                            <w:b/>
                            <w:sz w:val="18"/>
                            <w:lang w:val="en-US"/>
                            <w:rPrChange w:id="2055" w:author="VP03" w:date="2017-09-10T20:12:00Z">
                              <w:rPr/>
                            </w:rPrChange>
                          </w:rPr>
                          <w:pPrChange w:id="2056" w:author="VP03" w:date="2017-09-10T20:13:00Z">
                            <w:pPr/>
                          </w:pPrChange>
                        </w:pPr>
                        <w:ins w:id="2057" w:author="VP03" w:date="2017-09-10T20:13:00Z">
                          <w:r>
                            <w:rPr>
                              <w:rFonts w:ascii="Arial" w:hAnsi="Arial" w:cs="Arial"/>
                              <w:b/>
                              <w:sz w:val="18"/>
                              <w:lang w:val="en-US"/>
                            </w:rPr>
                            <w:t xml:space="preserve">1 </w:t>
                          </w:r>
                        </w:ins>
                        <w:ins w:id="2058" w:author="VP03" w:date="2017-09-10T20:12:00Z">
                          <w:r w:rsidRPr="007C63A8">
                            <w:rPr>
                              <w:rFonts w:ascii="Arial" w:hAnsi="Arial" w:cs="Arial"/>
                              <w:b/>
                              <w:sz w:val="18"/>
                              <w:rPrChange w:id="2059" w:author="VP03" w:date="2017-09-10T20:12:00Z">
                                <w:rPr/>
                              </w:rPrChange>
                            </w:rPr>
                            <w:t>Мбит</w:t>
                          </w:r>
                          <w:r w:rsidRPr="007C63A8">
                            <w:rPr>
                              <w:rFonts w:ascii="Arial" w:hAnsi="Arial" w:cs="Arial"/>
                              <w:b/>
                              <w:sz w:val="18"/>
                              <w:lang w:val="en-US"/>
                              <w:rPrChange w:id="2060" w:author="VP03" w:date="2017-09-10T20:12:00Z">
                                <w:rPr>
                                  <w:lang w:val="en-US"/>
                                </w:rPr>
                              </w:rPrChange>
                            </w:rPr>
                            <w:t>/</w:t>
                          </w:r>
                        </w:ins>
                        <w:ins w:id="2061" w:author="VP03" w:date="2017-09-10T20:13:00Z">
                          <w:r>
                            <w:rPr>
                              <w:rFonts w:ascii="Arial" w:hAnsi="Arial" w:cs="Arial"/>
                              <w:b/>
                              <w:sz w:val="18"/>
                              <w:lang w:val="en-US"/>
                            </w:rPr>
                            <w:t>c</w:t>
                          </w:r>
                        </w:ins>
                      </w:p>
                    </w:txbxContent>
                  </v:textbox>
                </v:shape>
              </w:pict>
            </mc:Fallback>
          </mc:AlternateContent>
        </w:r>
      </w:ins>
      <w:ins w:id="2062" w:author="VP03" w:date="2017-09-10T20:12:00Z">
        <w:r w:rsidR="007C63A8">
          <w:rPr>
            <w:noProof/>
            <w:lang w:val="en-US"/>
          </w:rPr>
          <mc:AlternateContent>
            <mc:Choice Requires="wps">
              <w:drawing>
                <wp:anchor distT="0" distB="0" distL="114300" distR="114300" simplePos="0" relativeHeight="251670528" behindDoc="0" locked="0" layoutInCell="1" allowOverlap="1">
                  <wp:simplePos x="0" y="0"/>
                  <wp:positionH relativeFrom="column">
                    <wp:posOffset>248920</wp:posOffset>
                  </wp:positionH>
                  <wp:positionV relativeFrom="paragraph">
                    <wp:posOffset>254635</wp:posOffset>
                  </wp:positionV>
                  <wp:extent cx="749300" cy="3429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749300" cy="342900"/>
                          </a:xfrm>
                          <a:prstGeom prst="rect">
                            <a:avLst/>
                          </a:prstGeom>
                          <a:solidFill>
                            <a:schemeClr val="bg1"/>
                          </a:solidFill>
                          <a:ln w="6350">
                            <a:noFill/>
                          </a:ln>
                        </wps:spPr>
                        <wps:txbx>
                          <w:txbxContent>
                            <w:p w:rsidR="009124EB" w:rsidRPr="007C63A8" w:rsidRDefault="009124EB">
                              <w:pPr>
                                <w:shd w:val="clear" w:color="auto" w:fill="FFFFFF" w:themeFill="background1"/>
                                <w:jc w:val="left"/>
                                <w:rPr>
                                  <w:rFonts w:ascii="Arial" w:hAnsi="Arial" w:cs="Arial"/>
                                  <w:b/>
                                  <w:sz w:val="18"/>
                                  <w:lang w:val="en-US"/>
                                  <w:rPrChange w:id="2063" w:author="VP03" w:date="2017-09-10T20:12:00Z">
                                    <w:rPr/>
                                  </w:rPrChange>
                                </w:rPr>
                                <w:pPrChange w:id="2064" w:author="VP03" w:date="2017-09-10T20:13:00Z">
                                  <w:pPr/>
                                </w:pPrChange>
                              </w:pPr>
                              <w:ins w:id="2065" w:author="VP03" w:date="2017-09-10T20:13:00Z">
                                <w:r>
                                  <w:rPr>
                                    <w:rFonts w:ascii="Arial" w:hAnsi="Arial" w:cs="Arial"/>
                                    <w:b/>
                                    <w:sz w:val="18"/>
                                    <w:lang w:val="en-US"/>
                                  </w:rPr>
                                  <w:t xml:space="preserve">10 </w:t>
                                </w:r>
                              </w:ins>
                              <w:ins w:id="2066" w:author="VP03" w:date="2017-09-10T20:12:00Z">
                                <w:r w:rsidRPr="007C63A8">
                                  <w:rPr>
                                    <w:rFonts w:ascii="Arial" w:hAnsi="Arial" w:cs="Arial"/>
                                    <w:b/>
                                    <w:sz w:val="18"/>
                                    <w:rPrChange w:id="2067" w:author="VP03" w:date="2017-09-10T20:12:00Z">
                                      <w:rPr/>
                                    </w:rPrChange>
                                  </w:rPr>
                                  <w:t>Мбит</w:t>
                                </w:r>
                                <w:r w:rsidRPr="007C63A8">
                                  <w:rPr>
                                    <w:rFonts w:ascii="Arial" w:hAnsi="Arial" w:cs="Arial"/>
                                    <w:b/>
                                    <w:sz w:val="18"/>
                                    <w:lang w:val="en-US"/>
                                    <w:rPrChange w:id="2068" w:author="VP03" w:date="2017-09-10T20:12:00Z">
                                      <w:rPr>
                                        <w:lang w:val="en-US"/>
                                      </w:rPr>
                                    </w:rPrChange>
                                  </w:rPr>
                                  <w:t>/</w:t>
                                </w:r>
                              </w:ins>
                              <w:ins w:id="2069" w:author="VP03" w:date="2017-09-10T20:13:00Z">
                                <w:r>
                                  <w:rPr>
                                    <w:rFonts w:ascii="Arial" w:hAnsi="Arial" w:cs="Arial"/>
                                    <w:b/>
                                    <w:sz w:val="18"/>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0" type="#_x0000_t202" style="position:absolute;left:0;text-align:left;margin-left:19.6pt;margin-top:20.05pt;width:59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" fillcolor="white [3212]" stroked="f" strokeweight=".5pt">
                  <v:textbox>
                    <w:txbxContent>
                      <w:p w:rsidR="009124EB" w:rsidRPr="007C63A8" w:rsidRDefault="009124EB">
                        <w:pPr>
                          <w:shd w:val="clear" w:color="auto" w:fill="FFFFFF" w:themeFill="background1"/>
                          <w:jc w:val="left"/>
                          <w:rPr>
                            <w:rFonts w:ascii="Arial" w:hAnsi="Arial" w:cs="Arial"/>
                            <w:b/>
                            <w:sz w:val="18"/>
                            <w:lang w:val="en-US"/>
                            <w:rPrChange w:id="2070" w:author="VP03" w:date="2017-09-10T20:12:00Z">
                              <w:rPr/>
                            </w:rPrChange>
                          </w:rPr>
                          <w:pPrChange w:id="2071" w:author="VP03" w:date="2017-09-10T20:13:00Z">
                            <w:pPr/>
                          </w:pPrChange>
                        </w:pPr>
                        <w:ins w:id="2072" w:author="VP03" w:date="2017-09-10T20:13:00Z">
                          <w:r>
                            <w:rPr>
                              <w:rFonts w:ascii="Arial" w:hAnsi="Arial" w:cs="Arial"/>
                              <w:b/>
                              <w:sz w:val="18"/>
                              <w:lang w:val="en-US"/>
                            </w:rPr>
                            <w:t xml:space="preserve">10 </w:t>
                          </w:r>
                        </w:ins>
                        <w:ins w:id="2073" w:author="VP03" w:date="2017-09-10T20:12:00Z">
                          <w:r w:rsidRPr="007C63A8">
                            <w:rPr>
                              <w:rFonts w:ascii="Arial" w:hAnsi="Arial" w:cs="Arial"/>
                              <w:b/>
                              <w:sz w:val="18"/>
                              <w:rPrChange w:id="2074" w:author="VP03" w:date="2017-09-10T20:12:00Z">
                                <w:rPr/>
                              </w:rPrChange>
                            </w:rPr>
                            <w:t>Мбит</w:t>
                          </w:r>
                          <w:r w:rsidRPr="007C63A8">
                            <w:rPr>
                              <w:rFonts w:ascii="Arial" w:hAnsi="Arial" w:cs="Arial"/>
                              <w:b/>
                              <w:sz w:val="18"/>
                              <w:lang w:val="en-US"/>
                              <w:rPrChange w:id="2075" w:author="VP03" w:date="2017-09-10T20:12:00Z">
                                <w:rPr>
                                  <w:lang w:val="en-US"/>
                                </w:rPr>
                              </w:rPrChange>
                            </w:rPr>
                            <w:t>/</w:t>
                          </w:r>
                        </w:ins>
                        <w:ins w:id="2076" w:author="VP03" w:date="2017-09-10T20:13:00Z">
                          <w:r>
                            <w:rPr>
                              <w:rFonts w:ascii="Arial" w:hAnsi="Arial" w:cs="Arial"/>
                              <w:b/>
                              <w:sz w:val="18"/>
                              <w:lang w:val="en-US"/>
                            </w:rPr>
                            <w:t>c</w:t>
                          </w:r>
                        </w:ins>
                      </w:p>
                    </w:txbxContent>
                  </v:textbox>
                </v:shape>
              </w:pict>
            </mc:Fallback>
          </mc:AlternateContent>
        </w:r>
      </w:ins>
      <w:ins w:id="2077" w:author="VP03" w:date="2017-09-10T20:11:00Z">
        <w:r w:rsidR="007C63A8">
          <w:rPr>
            <w:noProof/>
            <w:lang w:val="en-US"/>
          </w:rPr>
          <w:drawing>
            <wp:inline distT="0" distB="0" distL="0" distR="0" wp14:anchorId="28483596" wp14:editId="3A3D3978">
              <wp:extent cx="6084570" cy="27914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4570" cy="2791460"/>
                      </a:xfrm>
                      <a:prstGeom prst="rect">
                        <a:avLst/>
                      </a:prstGeom>
                    </pic:spPr>
                  </pic:pic>
                </a:graphicData>
              </a:graphic>
            </wp:inline>
          </w:drawing>
        </w:r>
      </w:ins>
      <w:ins w:id="2078" w:author="VP03" w:date="2017-09-10T19:51:00Z">
        <w:r w:rsidR="006D6939" w:rsidRPr="006D6939" w:rsidDel="006C2A15">
          <w:rPr>
            <w:rStyle w:val="Hyperlink"/>
            <w:rFonts w:eastAsia="MS Mincho" w:cs="Arial"/>
            <w:noProof/>
            <w:color w:val="000000" w:themeColor="text1"/>
            <w:szCs w:val="20"/>
            <w:u w:val="none"/>
            <w:rPrChange w:id="2079" w:author="VP03" w:date="2017-09-10T19:51:00Z">
              <w:rPr>
                <w:rStyle w:val="Hyperlink"/>
                <w:color w:val="000000" w:themeColor="text1"/>
                <w:u w:val="none"/>
              </w:rPr>
            </w:rPrChange>
          </w:rPr>
          <w:t xml:space="preserve"> </w:t>
        </w:r>
      </w:ins>
      <w:ins w:id="2080" w:author="VP03" w:date="2017-09-10T20:24:00Z">
        <w:r>
          <w:rPr>
            <w:noProof/>
            <w:lang w:val="en-US"/>
          </w:rPr>
          <mc:AlternateContent>
            <mc:Choice Requires="wps">
              <w:drawing>
                <wp:anchor distT="0" distB="0" distL="114300" distR="114300" simplePos="0" relativeHeight="251676672" behindDoc="0" locked="0" layoutInCell="1" allowOverlap="1" wp14:anchorId="5B5EA0C0" wp14:editId="5849DEFC">
                  <wp:simplePos x="0" y="0"/>
                  <wp:positionH relativeFrom="column">
                    <wp:posOffset>248920</wp:posOffset>
                  </wp:positionH>
                  <wp:positionV relativeFrom="paragraph">
                    <wp:posOffset>1238885</wp:posOffset>
                  </wp:positionV>
                  <wp:extent cx="762000" cy="3429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62000" cy="342900"/>
                          </a:xfrm>
                          <a:prstGeom prst="rect">
                            <a:avLst/>
                          </a:prstGeom>
                          <a:solidFill>
                            <a:schemeClr val="bg1"/>
                          </a:solidFill>
                          <a:ln w="6350">
                            <a:noFill/>
                          </a:ln>
                        </wps:spPr>
                        <wps:txbx>
                          <w:txbxContent>
                            <w:p w:rsidR="009124EB" w:rsidRPr="007C63A8" w:rsidRDefault="009124EB">
                              <w:pPr>
                                <w:shd w:val="clear" w:color="auto" w:fill="FFFFFF" w:themeFill="background1"/>
                                <w:jc w:val="left"/>
                                <w:rPr>
                                  <w:rFonts w:ascii="Arial" w:hAnsi="Arial" w:cs="Arial"/>
                                  <w:b/>
                                  <w:sz w:val="18"/>
                                  <w:lang w:val="en-US"/>
                                  <w:rPrChange w:id="2081" w:author="VP03" w:date="2017-09-10T20:12:00Z">
                                    <w:rPr/>
                                  </w:rPrChange>
                                </w:rPr>
                                <w:pPrChange w:id="2082" w:author="VP03" w:date="2017-09-10T20:13:00Z">
                                  <w:pPr/>
                                </w:pPrChange>
                              </w:pPr>
                              <w:ins w:id="2083" w:author="VP03" w:date="2017-09-10T20:13:00Z">
                                <w:r>
                                  <w:rPr>
                                    <w:rFonts w:ascii="Arial" w:hAnsi="Arial" w:cs="Arial"/>
                                    <w:b/>
                                    <w:sz w:val="18"/>
                                    <w:lang w:val="en-US"/>
                                  </w:rPr>
                                  <w:t>1</w:t>
                                </w:r>
                              </w:ins>
                              <w:ins w:id="2084" w:author="VP03" w:date="2017-09-10T20:16:00Z">
                                <w:r>
                                  <w:rPr>
                                    <w:rFonts w:ascii="Arial" w:hAnsi="Arial" w:cs="Arial"/>
                                    <w:b/>
                                    <w:sz w:val="18"/>
                                    <w:lang w:val="en-US"/>
                                  </w:rPr>
                                  <w:t>00</w:t>
                                </w:r>
                              </w:ins>
                              <w:ins w:id="2085" w:author="VP03" w:date="2017-09-10T20:13:00Z">
                                <w:r>
                                  <w:rPr>
                                    <w:rFonts w:ascii="Arial" w:hAnsi="Arial" w:cs="Arial"/>
                                    <w:b/>
                                    <w:sz w:val="18"/>
                                    <w:lang w:val="en-US"/>
                                  </w:rPr>
                                  <w:t xml:space="preserve"> </w:t>
                                </w:r>
                              </w:ins>
                              <w:ins w:id="2086" w:author="VP03" w:date="2017-09-10T20:16:00Z">
                                <w:r>
                                  <w:rPr>
                                    <w:rFonts w:ascii="Arial" w:hAnsi="Arial" w:cs="Arial"/>
                                    <w:b/>
                                    <w:sz w:val="18"/>
                                  </w:rPr>
                                  <w:t>к</w:t>
                                </w:r>
                              </w:ins>
                              <w:ins w:id="2087" w:author="VP03" w:date="2017-09-10T20:12:00Z">
                                <w:r w:rsidRPr="007C63A8">
                                  <w:rPr>
                                    <w:rFonts w:ascii="Arial" w:hAnsi="Arial" w:cs="Arial"/>
                                    <w:b/>
                                    <w:sz w:val="18"/>
                                    <w:rPrChange w:id="2088" w:author="VP03" w:date="2017-09-10T20:12:00Z">
                                      <w:rPr/>
                                    </w:rPrChange>
                                  </w:rPr>
                                  <w:t>бит</w:t>
                                </w:r>
                                <w:r w:rsidRPr="007C63A8">
                                  <w:rPr>
                                    <w:rFonts w:ascii="Arial" w:hAnsi="Arial" w:cs="Arial"/>
                                    <w:b/>
                                    <w:sz w:val="18"/>
                                    <w:lang w:val="en-US"/>
                                    <w:rPrChange w:id="2089" w:author="VP03" w:date="2017-09-10T20:12:00Z">
                                      <w:rPr>
                                        <w:lang w:val="en-US"/>
                                      </w:rPr>
                                    </w:rPrChange>
                                  </w:rPr>
                                  <w:t>/</w:t>
                                </w:r>
                              </w:ins>
                              <w:ins w:id="2090" w:author="VP03" w:date="2017-09-10T20:13:00Z">
                                <w:r>
                                  <w:rPr>
                                    <w:rFonts w:ascii="Arial" w:hAnsi="Arial" w:cs="Arial"/>
                                    <w:b/>
                                    <w:sz w:val="18"/>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EA0C0" id="Text Box 29" o:spid="_x0000_s1041" type="#_x0000_t202" style="position:absolute;left:0;text-align:left;margin-left:19.6pt;margin-top:97.55pt;width:60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" fillcolor="white [3212]" stroked="f" strokeweight=".5pt">
                  <v:textbox>
                    <w:txbxContent>
                      <w:p w:rsidR="009124EB" w:rsidRPr="007C63A8" w:rsidRDefault="009124EB">
                        <w:pPr>
                          <w:shd w:val="clear" w:color="auto" w:fill="FFFFFF" w:themeFill="background1"/>
                          <w:jc w:val="left"/>
                          <w:rPr>
                            <w:rFonts w:ascii="Arial" w:hAnsi="Arial" w:cs="Arial"/>
                            <w:b/>
                            <w:sz w:val="18"/>
                            <w:lang w:val="en-US"/>
                            <w:rPrChange w:id="2091" w:author="VP03" w:date="2017-09-10T20:12:00Z">
                              <w:rPr/>
                            </w:rPrChange>
                          </w:rPr>
                          <w:pPrChange w:id="2092" w:author="VP03" w:date="2017-09-10T20:13:00Z">
                            <w:pPr/>
                          </w:pPrChange>
                        </w:pPr>
                        <w:ins w:id="2093" w:author="VP03" w:date="2017-09-10T20:13:00Z">
                          <w:r>
                            <w:rPr>
                              <w:rFonts w:ascii="Arial" w:hAnsi="Arial" w:cs="Arial"/>
                              <w:b/>
                              <w:sz w:val="18"/>
                              <w:lang w:val="en-US"/>
                            </w:rPr>
                            <w:t>1</w:t>
                          </w:r>
                        </w:ins>
                        <w:ins w:id="2094" w:author="VP03" w:date="2017-09-10T20:16:00Z">
                          <w:r>
                            <w:rPr>
                              <w:rFonts w:ascii="Arial" w:hAnsi="Arial" w:cs="Arial"/>
                              <w:b/>
                              <w:sz w:val="18"/>
                              <w:lang w:val="en-US"/>
                            </w:rPr>
                            <w:t>00</w:t>
                          </w:r>
                        </w:ins>
                        <w:ins w:id="2095" w:author="VP03" w:date="2017-09-10T20:13:00Z">
                          <w:r>
                            <w:rPr>
                              <w:rFonts w:ascii="Arial" w:hAnsi="Arial" w:cs="Arial"/>
                              <w:b/>
                              <w:sz w:val="18"/>
                              <w:lang w:val="en-US"/>
                            </w:rPr>
                            <w:t xml:space="preserve"> </w:t>
                          </w:r>
                        </w:ins>
                        <w:ins w:id="2096" w:author="VP03" w:date="2017-09-10T20:16:00Z">
                          <w:r>
                            <w:rPr>
                              <w:rFonts w:ascii="Arial" w:hAnsi="Arial" w:cs="Arial"/>
                              <w:b/>
                              <w:sz w:val="18"/>
                            </w:rPr>
                            <w:t>к</w:t>
                          </w:r>
                        </w:ins>
                        <w:ins w:id="2097" w:author="VP03" w:date="2017-09-10T20:12:00Z">
                          <w:r w:rsidRPr="007C63A8">
                            <w:rPr>
                              <w:rFonts w:ascii="Arial" w:hAnsi="Arial" w:cs="Arial"/>
                              <w:b/>
                              <w:sz w:val="18"/>
                              <w:rPrChange w:id="2098" w:author="VP03" w:date="2017-09-10T20:12:00Z">
                                <w:rPr/>
                              </w:rPrChange>
                            </w:rPr>
                            <w:t>бит</w:t>
                          </w:r>
                          <w:r w:rsidRPr="007C63A8">
                            <w:rPr>
                              <w:rFonts w:ascii="Arial" w:hAnsi="Arial" w:cs="Arial"/>
                              <w:b/>
                              <w:sz w:val="18"/>
                              <w:lang w:val="en-US"/>
                              <w:rPrChange w:id="2099" w:author="VP03" w:date="2017-09-10T20:12:00Z">
                                <w:rPr>
                                  <w:lang w:val="en-US"/>
                                </w:rPr>
                              </w:rPrChange>
                            </w:rPr>
                            <w:t>/</w:t>
                          </w:r>
                        </w:ins>
                        <w:ins w:id="2100" w:author="VP03" w:date="2017-09-10T20:13:00Z">
                          <w:r>
                            <w:rPr>
                              <w:rFonts w:ascii="Arial" w:hAnsi="Arial" w:cs="Arial"/>
                              <w:b/>
                              <w:sz w:val="18"/>
                              <w:lang w:val="en-US"/>
                            </w:rPr>
                            <w:t>c</w:t>
                          </w:r>
                        </w:ins>
                      </w:p>
                    </w:txbxContent>
                  </v:textbox>
                </v:shape>
              </w:pict>
            </mc:Fallback>
          </mc:AlternateContent>
        </w:r>
        <w:r w:rsidRPr="006D6939" w:rsidDel="006C2A15">
          <w:rPr>
            <w:rStyle w:val="Hyperlink"/>
            <w:rFonts w:eastAsia="MS Mincho" w:cs="Arial"/>
            <w:noProof/>
            <w:color w:val="000000" w:themeColor="text1"/>
            <w:szCs w:val="20"/>
            <w:u w:val="none"/>
          </w:rPr>
          <w:t xml:space="preserve"> </w:t>
        </w:r>
      </w:ins>
    </w:p>
    <w:p w:rsidR="000F08B6" w:rsidRPr="001C62B6" w:rsidRDefault="000F08B6">
      <w:pPr>
        <w:ind w:firstLine="547"/>
        <w:jc w:val="left"/>
        <w:rPr>
          <w:ins w:id="2101" w:author="VP03" w:date="2017-09-10T20:26:00Z"/>
          <w:rStyle w:val="Hyperlink"/>
          <w:rFonts w:eastAsia="MS Mincho" w:cs="Arial"/>
          <w:noProof/>
          <w:color w:val="000000" w:themeColor="text1"/>
          <w:szCs w:val="20"/>
          <w:u w:val="none"/>
        </w:rPr>
        <w:pPrChange w:id="2102" w:author="VP03" w:date="2017-09-10T20:35:00Z">
          <w:pPr>
            <w:spacing w:after="160" w:line="259" w:lineRule="auto"/>
            <w:ind w:firstLine="540"/>
            <w:jc w:val="left"/>
          </w:pPr>
        </w:pPrChange>
      </w:pPr>
      <w:ins w:id="2103" w:author="VP03" w:date="2017-09-10T20:26:00Z">
        <w:r w:rsidRPr="001C62B6">
          <w:rPr>
            <w:rStyle w:val="Hyperlink"/>
            <w:rFonts w:eastAsia="MS Mincho" w:cs="Arial"/>
            <w:noProof/>
            <w:color w:val="000000" w:themeColor="text1"/>
            <w:szCs w:val="20"/>
            <w:u w:val="none"/>
          </w:rPr>
          <w:t>Рисунок 3.</w:t>
        </w:r>
      </w:ins>
      <w:ins w:id="2104" w:author="VP03" w:date="2017-09-11T08:36:00Z">
        <w:r w:rsidR="00CF6C90">
          <w:rPr>
            <w:rStyle w:val="Hyperlink"/>
            <w:rFonts w:eastAsia="MS Mincho" w:cs="Arial"/>
            <w:noProof/>
            <w:color w:val="000000" w:themeColor="text1"/>
            <w:szCs w:val="20"/>
            <w:u w:val="none"/>
          </w:rPr>
          <w:t>11</w:t>
        </w:r>
      </w:ins>
      <w:ins w:id="2105" w:author="VP03" w:date="2017-09-10T20:26:00Z">
        <w:r w:rsidRPr="001C62B6">
          <w:rPr>
            <w:rStyle w:val="Hyperlink"/>
            <w:rFonts w:eastAsia="MS Mincho" w:cs="Arial"/>
            <w:noProof/>
            <w:color w:val="000000" w:themeColor="text1"/>
            <w:szCs w:val="20"/>
            <w:u w:val="none"/>
          </w:rPr>
          <w:t xml:space="preserve"> </w:t>
        </w:r>
        <w:r>
          <w:rPr>
            <w:rStyle w:val="Hyperlink"/>
            <w:rFonts w:eastAsia="MS Mincho" w:cs="Arial"/>
            <w:noProof/>
            <w:color w:val="000000" w:themeColor="text1"/>
            <w:szCs w:val="20"/>
            <w:u w:val="none"/>
          </w:rPr>
          <w:t>–</w:t>
        </w:r>
        <w:r w:rsidRPr="001C62B6">
          <w:rPr>
            <w:rStyle w:val="Hyperlink"/>
            <w:rFonts w:eastAsia="MS Mincho" w:cs="Arial"/>
            <w:noProof/>
            <w:color w:val="000000" w:themeColor="text1"/>
            <w:szCs w:val="20"/>
            <w:u w:val="none"/>
          </w:rPr>
          <w:t xml:space="preserve"> </w:t>
        </w:r>
        <w:r>
          <w:rPr>
            <w:rStyle w:val="Hyperlink"/>
            <w:rFonts w:eastAsia="MS Mincho" w:cs="Arial"/>
            <w:noProof/>
            <w:color w:val="000000" w:themeColor="text1"/>
            <w:szCs w:val="20"/>
            <w:u w:val="none"/>
          </w:rPr>
          <w:t xml:space="preserve">Пример сравнения </w:t>
        </w:r>
        <w:r w:rsidRPr="001C62B6">
          <w:rPr>
            <w:rStyle w:val="Hyperlink"/>
            <w:rFonts w:eastAsia="MS Mincho" w:cs="Arial"/>
            <w:noProof/>
            <w:color w:val="000000" w:themeColor="text1"/>
            <w:szCs w:val="20"/>
            <w:u w:val="none"/>
          </w:rPr>
          <w:t xml:space="preserve">технологий по </w:t>
        </w:r>
        <w:r>
          <w:rPr>
            <w:rStyle w:val="Hyperlink"/>
            <w:rFonts w:eastAsia="MS Mincho" w:cs="Arial"/>
            <w:noProof/>
            <w:color w:val="000000" w:themeColor="text1"/>
            <w:szCs w:val="20"/>
            <w:u w:val="none"/>
          </w:rPr>
          <w:t>дальности и пропускной способности</w:t>
        </w:r>
      </w:ins>
    </w:p>
    <w:p w:rsidR="00AF6B36" w:rsidRDefault="000F08B6">
      <w:pPr>
        <w:ind w:firstLine="547"/>
        <w:rPr>
          <w:ins w:id="2106" w:author="VP03" w:date="2017-09-10T20:35:00Z"/>
          <w:rStyle w:val="Hyperlink"/>
          <w:rFonts w:eastAsia="MS Mincho" w:cs="Arial"/>
          <w:noProof/>
          <w:color w:val="000000" w:themeColor="text1"/>
          <w:szCs w:val="20"/>
          <w:u w:val="none"/>
        </w:rPr>
        <w:pPrChange w:id="2107" w:author="VP03" w:date="2017-09-10T20:34:00Z">
          <w:pPr>
            <w:spacing w:after="160" w:line="259" w:lineRule="auto"/>
            <w:jc w:val="left"/>
          </w:pPr>
        </w:pPrChange>
      </w:pPr>
      <w:ins w:id="2108" w:author="VP03" w:date="2017-09-10T20:26:00Z">
        <w:r w:rsidRPr="006D6939" w:rsidDel="006C2A15">
          <w:rPr>
            <w:rStyle w:val="Hyperlink"/>
            <w:rFonts w:eastAsia="MS Mincho" w:cs="Arial"/>
            <w:noProof/>
            <w:color w:val="000000" w:themeColor="text1"/>
            <w:szCs w:val="20"/>
            <w:u w:val="none"/>
          </w:rPr>
          <w:t xml:space="preserve"> </w:t>
        </w:r>
      </w:ins>
    </w:p>
    <w:p w:rsidR="000F08B6" w:rsidRDefault="000F08B6">
      <w:pPr>
        <w:ind w:firstLine="547"/>
        <w:rPr>
          <w:ins w:id="2109" w:author="VP03" w:date="2017-09-10T20:33:00Z"/>
          <w:rStyle w:val="Hyperlink"/>
          <w:rFonts w:eastAsia="MS Mincho" w:cs="Arial"/>
          <w:noProof/>
          <w:color w:val="000000" w:themeColor="text1"/>
          <w:szCs w:val="20"/>
          <w:u w:val="none"/>
        </w:rPr>
        <w:pPrChange w:id="2110" w:author="VP03" w:date="2017-09-10T20:34:00Z">
          <w:pPr>
            <w:spacing w:after="160" w:line="259" w:lineRule="auto"/>
            <w:jc w:val="left"/>
          </w:pPr>
        </w:pPrChange>
      </w:pPr>
      <w:ins w:id="2111" w:author="VP03" w:date="2017-09-10T20:27:00Z">
        <w:r>
          <w:rPr>
            <w:rStyle w:val="Hyperlink"/>
            <w:rFonts w:eastAsia="MS Mincho" w:cs="Arial"/>
            <w:noProof/>
            <w:color w:val="000000" w:themeColor="text1"/>
            <w:szCs w:val="20"/>
            <w:u w:val="none"/>
          </w:rPr>
          <w:t>Как можно видеть из представленных примеров сравнения различных технологий, выбор наиболее эффективн</w:t>
        </w:r>
        <w:r w:rsidR="00AF6B36">
          <w:rPr>
            <w:rStyle w:val="Hyperlink"/>
            <w:rFonts w:eastAsia="MS Mincho" w:cs="Arial"/>
            <w:noProof/>
            <w:color w:val="000000" w:themeColor="text1"/>
            <w:szCs w:val="20"/>
            <w:u w:val="none"/>
          </w:rPr>
          <w:t xml:space="preserve">ой </w:t>
        </w:r>
      </w:ins>
      <w:ins w:id="2112" w:author="VP03" w:date="2017-09-10T20:29:00Z">
        <w:r w:rsidR="00AF6B36">
          <w:rPr>
            <w:rStyle w:val="Hyperlink"/>
            <w:rFonts w:eastAsia="MS Mincho" w:cs="Arial"/>
            <w:noProof/>
            <w:color w:val="000000" w:themeColor="text1"/>
            <w:szCs w:val="20"/>
            <w:u w:val="none"/>
          </w:rPr>
          <w:t>технологии или стандарта завист от очень большого числа факторов: стоимость, энергоэффективность, требуемая дальность,</w:t>
        </w:r>
      </w:ins>
      <w:ins w:id="2113" w:author="VP03" w:date="2017-09-10T20:33:00Z">
        <w:r w:rsidR="00AF6B36">
          <w:rPr>
            <w:rStyle w:val="Hyperlink"/>
            <w:rFonts w:eastAsia="MS Mincho" w:cs="Arial"/>
            <w:noProof/>
            <w:color w:val="000000" w:themeColor="text1"/>
            <w:szCs w:val="20"/>
            <w:u w:val="none"/>
          </w:rPr>
          <w:t xml:space="preserve"> требуемая задержка,</w:t>
        </w:r>
      </w:ins>
      <w:ins w:id="2114" w:author="VP03" w:date="2017-09-10T20:29:00Z">
        <w:r w:rsidR="00AF6B36">
          <w:rPr>
            <w:rStyle w:val="Hyperlink"/>
            <w:rFonts w:eastAsia="MS Mincho" w:cs="Arial"/>
            <w:noProof/>
            <w:color w:val="000000" w:themeColor="text1"/>
            <w:szCs w:val="20"/>
            <w:u w:val="none"/>
          </w:rPr>
          <w:t xml:space="preserve"> </w:t>
        </w:r>
      </w:ins>
      <w:ins w:id="2115" w:author="VP03" w:date="2017-09-10T20:30:00Z">
        <w:r w:rsidR="00AF6B36">
          <w:rPr>
            <w:rStyle w:val="Hyperlink"/>
            <w:rFonts w:eastAsia="MS Mincho" w:cs="Arial"/>
            <w:noProof/>
            <w:color w:val="000000" w:themeColor="text1"/>
            <w:szCs w:val="20"/>
            <w:u w:val="none"/>
          </w:rPr>
          <w:t xml:space="preserve">стоимости, наличия инфратсруктуры, необходимости создания собственной сети или использования сети оператора. </w:t>
        </w:r>
      </w:ins>
      <w:ins w:id="2116" w:author="VP03" w:date="2017-09-10T20:31:00Z">
        <w:r w:rsidR="00AF6B36">
          <w:rPr>
            <w:rStyle w:val="Hyperlink"/>
            <w:rFonts w:eastAsia="MS Mincho" w:cs="Arial"/>
            <w:noProof/>
            <w:color w:val="000000" w:themeColor="text1"/>
            <w:szCs w:val="20"/>
            <w:u w:val="none"/>
          </w:rPr>
          <w:t>Пример такого многофакторного сравнения показан на рис.3.</w:t>
        </w:r>
      </w:ins>
      <w:ins w:id="2117" w:author="VP03" w:date="2017-09-11T08:36:00Z">
        <w:r w:rsidR="00CF6C90">
          <w:rPr>
            <w:rStyle w:val="Hyperlink"/>
            <w:rFonts w:eastAsia="MS Mincho" w:cs="Arial"/>
            <w:noProof/>
            <w:color w:val="000000" w:themeColor="text1"/>
            <w:szCs w:val="20"/>
            <w:u w:val="none"/>
          </w:rPr>
          <w:t>12</w:t>
        </w:r>
      </w:ins>
      <w:ins w:id="2118" w:author="VP03" w:date="2017-09-10T20:31:00Z">
        <w:r w:rsidR="00AF6B36">
          <w:rPr>
            <w:rStyle w:val="Hyperlink"/>
            <w:rFonts w:eastAsia="MS Mincho" w:cs="Arial"/>
            <w:noProof/>
            <w:color w:val="000000" w:themeColor="text1"/>
            <w:szCs w:val="20"/>
            <w:u w:val="none"/>
          </w:rPr>
          <w:t xml:space="preserve">, где сравнение производится между сетями </w:t>
        </w:r>
        <w:r w:rsidR="00AF6B36">
          <w:rPr>
            <w:rStyle w:val="Hyperlink"/>
            <w:rFonts w:eastAsia="MS Mincho" w:cs="Arial"/>
            <w:noProof/>
            <w:color w:val="000000" w:themeColor="text1"/>
            <w:szCs w:val="20"/>
            <w:u w:val="none"/>
            <w:lang w:val="en-US"/>
          </w:rPr>
          <w:t>LPWAN</w:t>
        </w:r>
        <w:r w:rsidR="00AF6B36" w:rsidRPr="00AF6B36">
          <w:rPr>
            <w:rStyle w:val="Hyperlink"/>
            <w:rFonts w:eastAsia="MS Mincho" w:cs="Arial"/>
            <w:noProof/>
            <w:color w:val="000000" w:themeColor="text1"/>
            <w:szCs w:val="20"/>
            <w:u w:val="none"/>
            <w:rPrChange w:id="2119" w:author="VP03" w:date="2017-09-10T20:31:00Z">
              <w:rPr>
                <w:rStyle w:val="Hyperlink"/>
                <w:rFonts w:eastAsia="MS Mincho" w:cs="Arial"/>
                <w:noProof/>
                <w:color w:val="000000" w:themeColor="text1"/>
                <w:szCs w:val="20"/>
                <w:u w:val="none"/>
                <w:lang w:val="en-US"/>
              </w:rPr>
            </w:rPrChange>
          </w:rPr>
          <w:t xml:space="preserve">, </w:t>
        </w:r>
        <w:r w:rsidR="00AF6B36">
          <w:rPr>
            <w:rStyle w:val="Hyperlink"/>
            <w:rFonts w:eastAsia="MS Mincho" w:cs="Arial"/>
            <w:noProof/>
            <w:color w:val="000000" w:themeColor="text1"/>
            <w:szCs w:val="20"/>
            <w:u w:val="none"/>
            <w:lang w:val="en-US"/>
          </w:rPr>
          <w:t>Zigbee</w:t>
        </w:r>
        <w:r w:rsidR="00AF6B36" w:rsidRPr="00AF6B36">
          <w:rPr>
            <w:rStyle w:val="Hyperlink"/>
            <w:rFonts w:eastAsia="MS Mincho" w:cs="Arial"/>
            <w:noProof/>
            <w:color w:val="000000" w:themeColor="text1"/>
            <w:szCs w:val="20"/>
            <w:u w:val="none"/>
            <w:rPrChange w:id="2120" w:author="VP03" w:date="2017-09-10T20:31:00Z">
              <w:rPr>
                <w:rStyle w:val="Hyperlink"/>
                <w:rFonts w:eastAsia="MS Mincho" w:cs="Arial"/>
                <w:noProof/>
                <w:color w:val="000000" w:themeColor="text1"/>
                <w:szCs w:val="20"/>
                <w:u w:val="none"/>
                <w:lang w:val="en-US"/>
              </w:rPr>
            </w:rPrChange>
          </w:rPr>
          <w:t xml:space="preserve"> </w:t>
        </w:r>
        <w:r w:rsidR="00AF6B36">
          <w:rPr>
            <w:rStyle w:val="Hyperlink"/>
            <w:rFonts w:eastAsia="MS Mincho" w:cs="Arial"/>
            <w:noProof/>
            <w:color w:val="000000" w:themeColor="text1"/>
            <w:szCs w:val="20"/>
            <w:u w:val="none"/>
          </w:rPr>
          <w:t>и трад</w:t>
        </w:r>
      </w:ins>
      <w:ins w:id="2121" w:author="VP03" w:date="2017-09-10T20:32:00Z">
        <w:r w:rsidR="00AF6B36">
          <w:rPr>
            <w:rStyle w:val="Hyperlink"/>
            <w:rFonts w:eastAsia="MS Mincho" w:cs="Arial"/>
            <w:noProof/>
            <w:color w:val="000000" w:themeColor="text1"/>
            <w:szCs w:val="20"/>
            <w:u w:val="none"/>
          </w:rPr>
          <w:t>иционными сотовыми сетями.</w:t>
        </w:r>
      </w:ins>
    </w:p>
    <w:p w:rsidR="00AF6B36" w:rsidRDefault="00AF6B36" w:rsidP="00ED76D8">
      <w:pPr>
        <w:spacing w:after="160" w:line="259" w:lineRule="auto"/>
        <w:ind w:firstLine="540"/>
        <w:jc w:val="center"/>
        <w:rPr>
          <w:ins w:id="2122" w:author="VP03" w:date="2017-09-10T20:35:00Z"/>
          <w:rStyle w:val="Hyperlink"/>
          <w:rFonts w:eastAsia="MS Mincho" w:cs="Arial"/>
          <w:noProof/>
          <w:color w:val="000000" w:themeColor="text1"/>
          <w:szCs w:val="20"/>
          <w:u w:val="none"/>
        </w:rPr>
        <w:pPrChange w:id="2123" w:author="VP03" w:date="2017-09-11T04:24:00Z">
          <w:pPr>
            <w:spacing w:after="160" w:line="259" w:lineRule="auto"/>
            <w:jc w:val="left"/>
          </w:pPr>
        </w:pPrChange>
      </w:pPr>
      <w:ins w:id="2124" w:author="VP03" w:date="2017-09-10T20:33:00Z">
        <w:r>
          <w:rPr>
            <w:noProof/>
            <w:lang w:val="en-US"/>
          </w:rPr>
          <w:drawing>
            <wp:inline distT="0" distB="0" distL="0" distR="0">
              <wp:extent cx="4136288" cy="3521034"/>
              <wp:effectExtent l="0" t="0" r="0" b="3810"/>
              <wp:docPr id="33" name="Picture 33" descr="http://controleng.ru/wp-content/uploads/10_Io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ntroleng.ru/wp-content/uploads/10_IoT_0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4563" cy="3528078"/>
                      </a:xfrm>
                      <a:prstGeom prst="rect">
                        <a:avLst/>
                      </a:prstGeom>
                      <a:noFill/>
                      <a:ln>
                        <a:noFill/>
                      </a:ln>
                    </pic:spPr>
                  </pic:pic>
                </a:graphicData>
              </a:graphic>
            </wp:inline>
          </w:drawing>
        </w:r>
      </w:ins>
    </w:p>
    <w:p w:rsidR="00AF6B36" w:rsidRDefault="00AF6B36" w:rsidP="00ED76D8">
      <w:pPr>
        <w:ind w:firstLine="547"/>
        <w:jc w:val="center"/>
        <w:rPr>
          <w:ins w:id="2125" w:author="VP03" w:date="2017-09-10T20:32:00Z"/>
          <w:rStyle w:val="Hyperlink"/>
          <w:rFonts w:eastAsia="MS Mincho" w:cs="Arial"/>
          <w:noProof/>
          <w:color w:val="000000" w:themeColor="text1"/>
          <w:szCs w:val="20"/>
          <w:u w:val="none"/>
        </w:rPr>
        <w:pPrChange w:id="2126" w:author="VP03" w:date="2017-09-11T04:24:00Z">
          <w:pPr>
            <w:spacing w:after="160" w:line="259" w:lineRule="auto"/>
            <w:jc w:val="left"/>
          </w:pPr>
        </w:pPrChange>
      </w:pPr>
      <w:ins w:id="2127" w:author="VP03" w:date="2017-09-10T20:35:00Z">
        <w:r>
          <w:rPr>
            <w:rStyle w:val="Hyperlink"/>
            <w:rFonts w:eastAsia="MS Mincho" w:cs="Arial"/>
            <w:noProof/>
            <w:color w:val="000000" w:themeColor="text1"/>
            <w:szCs w:val="20"/>
            <w:u w:val="none"/>
          </w:rPr>
          <w:t>Рисунок 3.</w:t>
        </w:r>
      </w:ins>
      <w:ins w:id="2128" w:author="VP03" w:date="2017-09-11T08:36:00Z">
        <w:r w:rsidR="00CF6C90">
          <w:rPr>
            <w:rStyle w:val="Hyperlink"/>
            <w:rFonts w:eastAsia="MS Mincho" w:cs="Arial"/>
            <w:noProof/>
            <w:color w:val="000000" w:themeColor="text1"/>
            <w:szCs w:val="20"/>
            <w:u w:val="none"/>
          </w:rPr>
          <w:t>12</w:t>
        </w:r>
      </w:ins>
      <w:ins w:id="2129" w:author="VP03" w:date="2017-09-10T20:35:00Z">
        <w:r>
          <w:rPr>
            <w:rStyle w:val="Hyperlink"/>
            <w:rFonts w:eastAsia="MS Mincho" w:cs="Arial"/>
            <w:noProof/>
            <w:color w:val="000000" w:themeColor="text1"/>
            <w:szCs w:val="20"/>
            <w:u w:val="none"/>
          </w:rPr>
          <w:t xml:space="preserve"> – Пример многофакторного сравнения технологий</w:t>
        </w:r>
      </w:ins>
    </w:p>
    <w:p w:rsidR="00ED76D8" w:rsidRDefault="00ED76D8">
      <w:pPr>
        <w:ind w:firstLine="547"/>
        <w:rPr>
          <w:ins w:id="2130" w:author="VP03" w:date="2017-09-11T04:24:00Z"/>
          <w:rStyle w:val="Hyperlink"/>
          <w:rFonts w:eastAsia="MS Mincho" w:cs="Arial"/>
          <w:noProof/>
          <w:color w:val="000000" w:themeColor="text1"/>
          <w:szCs w:val="20"/>
          <w:u w:val="none"/>
        </w:rPr>
        <w:pPrChange w:id="2131" w:author="VP03" w:date="2017-09-10T20:37:00Z">
          <w:pPr>
            <w:spacing w:after="160" w:line="259" w:lineRule="auto"/>
            <w:jc w:val="left"/>
          </w:pPr>
        </w:pPrChange>
      </w:pPr>
    </w:p>
    <w:p w:rsidR="00AF6B36" w:rsidRDefault="00AF6B36">
      <w:pPr>
        <w:ind w:firstLine="547"/>
        <w:rPr>
          <w:ins w:id="2132" w:author="VP03" w:date="2017-09-10T20:42:00Z"/>
          <w:rStyle w:val="Hyperlink"/>
          <w:rFonts w:eastAsia="MS Mincho" w:cs="Arial"/>
          <w:noProof/>
          <w:color w:val="000000" w:themeColor="text1"/>
          <w:szCs w:val="20"/>
          <w:u w:val="none"/>
        </w:rPr>
        <w:pPrChange w:id="2133" w:author="VP03" w:date="2017-09-10T20:37:00Z">
          <w:pPr>
            <w:spacing w:after="160" w:line="259" w:lineRule="auto"/>
            <w:jc w:val="left"/>
          </w:pPr>
        </w:pPrChange>
      </w:pPr>
      <w:ins w:id="2134" w:author="VP03" w:date="2017-09-10T20:36:00Z">
        <w:r>
          <w:rPr>
            <w:rStyle w:val="Hyperlink"/>
            <w:rFonts w:eastAsia="MS Mincho" w:cs="Arial"/>
            <w:noProof/>
            <w:color w:val="000000" w:themeColor="text1"/>
            <w:szCs w:val="20"/>
            <w:u w:val="none"/>
          </w:rPr>
          <w:t>Стоит отметить, что детальный многофакторный анализ требует сравнения технологий на база конкретных проектов и технических решений. Рис.3</w:t>
        </w:r>
      </w:ins>
      <w:ins w:id="2135" w:author="VP03" w:date="2017-09-10T20:37:00Z">
        <w:r>
          <w:rPr>
            <w:rStyle w:val="Hyperlink"/>
            <w:rFonts w:eastAsia="MS Mincho" w:cs="Arial"/>
            <w:noProof/>
            <w:color w:val="000000" w:themeColor="text1"/>
            <w:szCs w:val="20"/>
            <w:u w:val="none"/>
          </w:rPr>
          <w:t>.</w:t>
        </w:r>
      </w:ins>
      <w:ins w:id="2136" w:author="VP03" w:date="2017-09-11T08:36:00Z">
        <w:r w:rsidR="00CF6C90">
          <w:rPr>
            <w:rStyle w:val="Hyperlink"/>
            <w:rFonts w:eastAsia="MS Mincho" w:cs="Arial"/>
            <w:noProof/>
            <w:color w:val="000000" w:themeColor="text1"/>
            <w:szCs w:val="20"/>
            <w:u w:val="none"/>
          </w:rPr>
          <w:t>12</w:t>
        </w:r>
      </w:ins>
      <w:ins w:id="2137" w:author="VP03" w:date="2017-09-10T20:37:00Z">
        <w:r>
          <w:rPr>
            <w:rStyle w:val="Hyperlink"/>
            <w:rFonts w:eastAsia="MS Mincho" w:cs="Arial"/>
            <w:noProof/>
            <w:color w:val="000000" w:themeColor="text1"/>
            <w:szCs w:val="20"/>
            <w:u w:val="none"/>
          </w:rPr>
          <w:t xml:space="preserve"> показывает только качественное сравнение для подчеркивания основных достижений в радиоинтерфейсах сетей </w:t>
        </w:r>
        <w:r>
          <w:rPr>
            <w:rStyle w:val="Hyperlink"/>
            <w:rFonts w:eastAsia="MS Mincho" w:cs="Arial"/>
            <w:noProof/>
            <w:color w:val="000000" w:themeColor="text1"/>
            <w:szCs w:val="20"/>
            <w:u w:val="none"/>
            <w:lang w:val="en-US"/>
          </w:rPr>
          <w:t>LPWAN</w:t>
        </w:r>
        <w:r w:rsidRPr="00AF6B36">
          <w:rPr>
            <w:rStyle w:val="Hyperlink"/>
            <w:rFonts w:eastAsia="MS Mincho" w:cs="Arial"/>
            <w:noProof/>
            <w:color w:val="000000" w:themeColor="text1"/>
            <w:szCs w:val="20"/>
            <w:u w:val="none"/>
            <w:rPrChange w:id="2138" w:author="VP03" w:date="2017-09-10T20:37:00Z">
              <w:rPr>
                <w:rStyle w:val="Hyperlink"/>
                <w:rFonts w:eastAsia="MS Mincho" w:cs="Arial"/>
                <w:noProof/>
                <w:color w:val="000000" w:themeColor="text1"/>
                <w:szCs w:val="20"/>
                <w:u w:val="none"/>
                <w:lang w:val="en-US"/>
              </w:rPr>
            </w:rPrChange>
          </w:rPr>
          <w:t xml:space="preserve">. </w:t>
        </w:r>
        <w:r>
          <w:rPr>
            <w:rStyle w:val="Hyperlink"/>
            <w:rFonts w:eastAsia="MS Mincho" w:cs="Arial"/>
            <w:noProof/>
            <w:color w:val="000000" w:themeColor="text1"/>
            <w:szCs w:val="20"/>
            <w:u w:val="none"/>
          </w:rPr>
          <w:t>Также стоит обратить внимание, что даже среди р</w:t>
        </w:r>
      </w:ins>
      <w:ins w:id="2139" w:author="VP03" w:date="2017-09-10T20:38:00Z">
        <w:r>
          <w:rPr>
            <w:rStyle w:val="Hyperlink"/>
            <w:rFonts w:eastAsia="MS Mincho" w:cs="Arial"/>
            <w:noProof/>
            <w:color w:val="000000" w:themeColor="text1"/>
            <w:szCs w:val="20"/>
            <w:u w:val="none"/>
          </w:rPr>
          <w:t xml:space="preserve">азличных технологий </w:t>
        </w:r>
        <w:r>
          <w:rPr>
            <w:rStyle w:val="Hyperlink"/>
            <w:rFonts w:eastAsia="MS Mincho" w:cs="Arial"/>
            <w:noProof/>
            <w:color w:val="000000" w:themeColor="text1"/>
            <w:szCs w:val="20"/>
            <w:u w:val="none"/>
            <w:lang w:val="en-US"/>
          </w:rPr>
          <w:t>LPWAN</w:t>
        </w:r>
        <w:r w:rsidRPr="00AF6B36">
          <w:rPr>
            <w:rStyle w:val="Hyperlink"/>
            <w:rFonts w:eastAsia="MS Mincho" w:cs="Arial"/>
            <w:noProof/>
            <w:color w:val="000000" w:themeColor="text1"/>
            <w:szCs w:val="20"/>
            <w:u w:val="none"/>
            <w:rPrChange w:id="2140" w:author="VP03" w:date="2017-09-10T20:38:00Z">
              <w:rPr>
                <w:rStyle w:val="Hyperlink"/>
                <w:rFonts w:eastAsia="MS Mincho" w:cs="Arial"/>
                <w:noProof/>
                <w:color w:val="000000" w:themeColor="text1"/>
                <w:szCs w:val="20"/>
                <w:u w:val="none"/>
                <w:lang w:val="en-US"/>
              </w:rPr>
            </w:rPrChange>
          </w:rPr>
          <w:t xml:space="preserve"> </w:t>
        </w:r>
        <w:r>
          <w:rPr>
            <w:rStyle w:val="Hyperlink"/>
            <w:rFonts w:eastAsia="MS Mincho" w:cs="Arial"/>
            <w:noProof/>
            <w:color w:val="000000" w:themeColor="text1"/>
            <w:szCs w:val="20"/>
            <w:u w:val="none"/>
          </w:rPr>
          <w:t xml:space="preserve">могут быть различия. </w:t>
        </w:r>
      </w:ins>
      <w:ins w:id="2141" w:author="VP03" w:date="2017-09-10T20:43:00Z">
        <w:r>
          <w:rPr>
            <w:rStyle w:val="Hyperlink"/>
            <w:rFonts w:eastAsia="MS Mincho" w:cs="Arial"/>
            <w:noProof/>
            <w:color w:val="000000" w:themeColor="text1"/>
            <w:szCs w:val="20"/>
            <w:u w:val="none"/>
          </w:rPr>
          <w:t>Н</w:t>
        </w:r>
      </w:ins>
      <w:ins w:id="2142" w:author="VP03" w:date="2017-09-10T20:38:00Z">
        <w:r>
          <w:rPr>
            <w:rStyle w:val="Hyperlink"/>
            <w:rFonts w:eastAsia="MS Mincho" w:cs="Arial"/>
            <w:noProof/>
            <w:color w:val="000000" w:themeColor="text1"/>
            <w:szCs w:val="20"/>
            <w:u w:val="none"/>
          </w:rPr>
          <w:t>а ри</w:t>
        </w:r>
      </w:ins>
      <w:ins w:id="2143" w:author="VP03" w:date="2017-09-10T20:39:00Z">
        <w:r>
          <w:rPr>
            <w:rStyle w:val="Hyperlink"/>
            <w:rFonts w:eastAsia="MS Mincho" w:cs="Arial"/>
            <w:noProof/>
            <w:color w:val="000000" w:themeColor="text1"/>
            <w:szCs w:val="20"/>
            <w:u w:val="none"/>
          </w:rPr>
          <w:t>сунке 3.</w:t>
        </w:r>
      </w:ins>
      <w:ins w:id="2144" w:author="VP03" w:date="2017-09-11T08:37:00Z">
        <w:r w:rsidR="00CF6C90">
          <w:rPr>
            <w:rStyle w:val="Hyperlink"/>
            <w:rFonts w:eastAsia="MS Mincho" w:cs="Arial"/>
            <w:noProof/>
            <w:color w:val="000000" w:themeColor="text1"/>
            <w:szCs w:val="20"/>
            <w:u w:val="none"/>
          </w:rPr>
          <w:t>13</w:t>
        </w:r>
      </w:ins>
      <w:ins w:id="2145" w:author="VP03" w:date="2017-09-10T20:39:00Z">
        <w:r>
          <w:rPr>
            <w:rStyle w:val="Hyperlink"/>
            <w:rFonts w:eastAsia="MS Mincho" w:cs="Arial"/>
            <w:noProof/>
            <w:color w:val="000000" w:themeColor="text1"/>
            <w:szCs w:val="20"/>
            <w:u w:val="none"/>
          </w:rPr>
          <w:t xml:space="preserve"> показано сравнение </w:t>
        </w:r>
      </w:ins>
      <w:ins w:id="2146" w:author="VP03" w:date="2017-09-10T20:40:00Z">
        <w:r>
          <w:rPr>
            <w:rStyle w:val="Hyperlink"/>
            <w:rFonts w:eastAsia="MS Mincho" w:cs="Arial"/>
            <w:noProof/>
            <w:color w:val="000000" w:themeColor="text1"/>
            <w:szCs w:val="20"/>
            <w:u w:val="none"/>
          </w:rPr>
          <w:t xml:space="preserve">двух основных технологи сотовой связи для маломощных устройств </w:t>
        </w:r>
        <w:r>
          <w:rPr>
            <w:rStyle w:val="Hyperlink"/>
            <w:rFonts w:eastAsia="MS Mincho" w:cs="Arial"/>
            <w:noProof/>
            <w:color w:val="000000" w:themeColor="text1"/>
            <w:szCs w:val="20"/>
            <w:u w:val="none"/>
            <w:lang w:val="en-US"/>
          </w:rPr>
          <w:t>IoT</w:t>
        </w:r>
      </w:ins>
      <w:ins w:id="2147" w:author="VP03" w:date="2017-09-10T20:43:00Z">
        <w:r>
          <w:rPr>
            <w:rStyle w:val="Hyperlink"/>
            <w:rFonts w:eastAsia="MS Mincho" w:cs="Arial"/>
            <w:noProof/>
            <w:color w:val="000000" w:themeColor="text1"/>
            <w:szCs w:val="20"/>
            <w:u w:val="none"/>
          </w:rPr>
          <w:t xml:space="preserve"> по еще одном критерию параметров</w:t>
        </w:r>
      </w:ins>
      <w:ins w:id="2148" w:author="VP03" w:date="2017-09-10T20:40:00Z">
        <w:r w:rsidRPr="00AF6B36">
          <w:rPr>
            <w:rStyle w:val="Hyperlink"/>
            <w:rFonts w:eastAsia="MS Mincho" w:cs="Arial"/>
            <w:noProof/>
            <w:color w:val="000000" w:themeColor="text1"/>
            <w:szCs w:val="20"/>
            <w:u w:val="none"/>
            <w:rPrChange w:id="2149" w:author="VP03" w:date="2017-09-10T20:40:00Z">
              <w:rPr>
                <w:rStyle w:val="Hyperlink"/>
                <w:rFonts w:eastAsia="MS Mincho" w:cs="Arial"/>
                <w:noProof/>
                <w:color w:val="000000" w:themeColor="text1"/>
                <w:szCs w:val="20"/>
                <w:u w:val="none"/>
                <w:lang w:val="en-US"/>
              </w:rPr>
            </w:rPrChange>
          </w:rPr>
          <w:t>.</w:t>
        </w:r>
      </w:ins>
    </w:p>
    <w:p w:rsidR="000F08B6" w:rsidRDefault="00AF6B36">
      <w:pPr>
        <w:ind w:firstLine="547"/>
        <w:jc w:val="center"/>
        <w:rPr>
          <w:ins w:id="2150" w:author="VP03" w:date="2017-09-10T20:41:00Z"/>
          <w:rStyle w:val="Hyperlink"/>
          <w:rFonts w:eastAsia="MS Mincho" w:cs="Arial"/>
          <w:noProof/>
          <w:color w:val="000000" w:themeColor="text1"/>
          <w:szCs w:val="20"/>
          <w:u w:val="none"/>
        </w:rPr>
        <w:pPrChange w:id="2151" w:author="VP03" w:date="2017-09-10T20:40:00Z">
          <w:pPr>
            <w:spacing w:after="160" w:line="259" w:lineRule="auto"/>
            <w:jc w:val="left"/>
          </w:pPr>
        </w:pPrChange>
      </w:pPr>
      <w:ins w:id="2152" w:author="VP03" w:date="2017-09-10T20:40:00Z">
        <w:r w:rsidRPr="00E55D3C">
          <w:rPr>
            <w:noProof/>
            <w:lang w:val="en-US"/>
          </w:rPr>
          <w:lastRenderedPageBreak/>
          <w:drawing>
            <wp:inline distT="0" distB="0" distL="0" distR="0" wp14:anchorId="69D6082B" wp14:editId="53043AE1">
              <wp:extent cx="3600635" cy="2127359"/>
              <wp:effectExtent l="0" t="0" r="0" b="635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6"/>
                      <a:stretch>
                        <a:fillRect/>
                      </a:stretch>
                    </pic:blipFill>
                    <pic:spPr>
                      <a:xfrm>
                        <a:off x="0" y="0"/>
                        <a:ext cx="3600635" cy="2127359"/>
                      </a:xfrm>
                      <a:prstGeom prst="rect">
                        <a:avLst/>
                      </a:prstGeom>
                    </pic:spPr>
                  </pic:pic>
                </a:graphicData>
              </a:graphic>
            </wp:inline>
          </w:drawing>
        </w:r>
      </w:ins>
    </w:p>
    <w:p w:rsidR="00AF6B36" w:rsidRDefault="00AF6B36">
      <w:pPr>
        <w:spacing w:after="160" w:line="259" w:lineRule="auto"/>
        <w:ind w:firstLine="540"/>
        <w:jc w:val="center"/>
        <w:rPr>
          <w:ins w:id="2153" w:author="VP03" w:date="2017-09-10T20:41:00Z"/>
          <w:rStyle w:val="Hyperlink"/>
          <w:rFonts w:eastAsia="MS Mincho" w:cs="Arial"/>
          <w:noProof/>
          <w:color w:val="000000" w:themeColor="text1"/>
          <w:szCs w:val="20"/>
          <w:u w:val="none"/>
        </w:rPr>
        <w:pPrChange w:id="2154" w:author="VP03" w:date="2017-09-10T20:41:00Z">
          <w:pPr>
            <w:spacing w:after="160" w:line="259" w:lineRule="auto"/>
            <w:ind w:firstLine="540"/>
          </w:pPr>
        </w:pPrChange>
      </w:pPr>
      <w:ins w:id="2155" w:author="VP03" w:date="2017-09-10T20:41:00Z">
        <w:r w:rsidRPr="00AF6B36">
          <w:rPr>
            <w:rStyle w:val="Hyperlink"/>
            <w:rFonts w:eastAsia="MS Mincho" w:cs="Arial"/>
            <w:noProof/>
            <w:color w:val="000000" w:themeColor="text1"/>
            <w:szCs w:val="20"/>
            <w:u w:val="none"/>
          </w:rPr>
          <w:t xml:space="preserve">Рисунок </w:t>
        </w:r>
      </w:ins>
      <w:ins w:id="2156" w:author="VP03" w:date="2017-09-11T04:23:00Z">
        <w:r w:rsidR="00ED76D8">
          <w:rPr>
            <w:rStyle w:val="Hyperlink"/>
            <w:rFonts w:eastAsia="MS Mincho" w:cs="Arial"/>
            <w:noProof/>
            <w:color w:val="000000" w:themeColor="text1"/>
            <w:szCs w:val="20"/>
            <w:u w:val="none"/>
          </w:rPr>
          <w:t>3</w:t>
        </w:r>
      </w:ins>
      <w:ins w:id="2157" w:author="VP03" w:date="2017-09-10T20:41:00Z">
        <w:r w:rsidRPr="00AF6B36">
          <w:rPr>
            <w:rStyle w:val="Hyperlink"/>
            <w:rFonts w:eastAsia="MS Mincho" w:cs="Arial"/>
            <w:noProof/>
            <w:color w:val="000000" w:themeColor="text1"/>
            <w:szCs w:val="20"/>
            <w:u w:val="none"/>
          </w:rPr>
          <w:t>.</w:t>
        </w:r>
      </w:ins>
      <w:ins w:id="2158" w:author="VP03" w:date="2017-09-11T08:37:00Z">
        <w:r w:rsidR="00CF6C90">
          <w:rPr>
            <w:rStyle w:val="Hyperlink"/>
            <w:rFonts w:eastAsia="MS Mincho" w:cs="Arial"/>
            <w:noProof/>
            <w:color w:val="000000" w:themeColor="text1"/>
            <w:szCs w:val="20"/>
            <w:u w:val="none"/>
          </w:rPr>
          <w:t>13</w:t>
        </w:r>
      </w:ins>
      <w:ins w:id="2159" w:author="VP03" w:date="2017-09-10T20:41:00Z">
        <w:r w:rsidRPr="00AF6B36">
          <w:rPr>
            <w:rStyle w:val="Hyperlink"/>
            <w:rFonts w:eastAsia="MS Mincho" w:cs="Arial"/>
            <w:noProof/>
            <w:color w:val="000000" w:themeColor="text1"/>
            <w:szCs w:val="20"/>
            <w:u w:val="none"/>
          </w:rPr>
          <w:t xml:space="preserve"> – Сравнение сфер применения NB-IoT и LTE-eMTC</w:t>
        </w:r>
      </w:ins>
    </w:p>
    <w:p w:rsidR="00AF6B36" w:rsidRDefault="00AF6B36">
      <w:pPr>
        <w:ind w:firstLine="547"/>
        <w:rPr>
          <w:ins w:id="2160" w:author="VP03" w:date="2017-09-10T20:41:00Z"/>
          <w:rStyle w:val="Hyperlink"/>
          <w:rFonts w:eastAsia="MS Mincho" w:cs="Arial"/>
          <w:noProof/>
          <w:color w:val="000000" w:themeColor="text1"/>
          <w:szCs w:val="20"/>
          <w:u w:val="none"/>
        </w:rPr>
        <w:pPrChange w:id="2161" w:author="VP03" w:date="2017-09-10T20:41:00Z">
          <w:pPr>
            <w:spacing w:after="160" w:line="259" w:lineRule="auto"/>
            <w:ind w:firstLine="540"/>
          </w:pPr>
        </w:pPrChange>
      </w:pPr>
      <w:ins w:id="2162" w:author="VP03" w:date="2017-09-10T20:42:00Z">
        <w:r>
          <w:rPr>
            <w:rFonts w:eastAsia="MS Mincho" w:cs="Arial"/>
            <w:noProof/>
            <w:color w:val="000000" w:themeColor="text1"/>
            <w:szCs w:val="20"/>
          </w:rPr>
          <w:t>Так, р</w:t>
        </w:r>
        <w:r w:rsidRPr="00AF6B36">
          <w:rPr>
            <w:rFonts w:eastAsia="MS Mincho" w:cs="Arial"/>
            <w:noProof/>
            <w:color w:val="000000" w:themeColor="text1"/>
            <w:szCs w:val="20"/>
          </w:rPr>
          <w:t xml:space="preserve">ежим </w:t>
        </w:r>
        <w:r w:rsidRPr="00AF6B36">
          <w:rPr>
            <w:rFonts w:eastAsia="MS Mincho" w:cs="Arial"/>
            <w:noProof/>
            <w:color w:val="000000" w:themeColor="text1"/>
            <w:szCs w:val="20"/>
            <w:lang w:val="en-US"/>
          </w:rPr>
          <w:t>NB</w:t>
        </w:r>
        <w:r w:rsidRPr="00AF6B36">
          <w:rPr>
            <w:rFonts w:eastAsia="MS Mincho" w:cs="Arial"/>
            <w:noProof/>
            <w:color w:val="000000" w:themeColor="text1"/>
            <w:szCs w:val="20"/>
          </w:rPr>
          <w:t>-</w:t>
        </w:r>
        <w:r w:rsidRPr="00AF6B36">
          <w:rPr>
            <w:rFonts w:eastAsia="MS Mincho" w:cs="Arial"/>
            <w:noProof/>
            <w:color w:val="000000" w:themeColor="text1"/>
            <w:szCs w:val="20"/>
            <w:lang w:val="en-US"/>
          </w:rPr>
          <w:t>IoT</w:t>
        </w:r>
        <w:r w:rsidRPr="00AF6B36">
          <w:rPr>
            <w:rFonts w:eastAsia="MS Mincho" w:cs="Arial"/>
            <w:noProof/>
            <w:color w:val="000000" w:themeColor="text1"/>
            <w:szCs w:val="20"/>
          </w:rPr>
          <w:t xml:space="preserve"> является в долгосрочной перспективе заменой радиоинтерфейса </w:t>
        </w:r>
        <w:r w:rsidRPr="00AF6B36">
          <w:rPr>
            <w:rFonts w:eastAsia="MS Mincho" w:cs="Arial"/>
            <w:noProof/>
            <w:color w:val="000000" w:themeColor="text1"/>
            <w:szCs w:val="20"/>
            <w:lang w:val="en-US"/>
          </w:rPr>
          <w:t>GSM</w:t>
        </w:r>
        <w:r w:rsidRPr="00AF6B36">
          <w:rPr>
            <w:rFonts w:eastAsia="MS Mincho" w:cs="Arial"/>
            <w:noProof/>
            <w:color w:val="000000" w:themeColor="text1"/>
            <w:szCs w:val="20"/>
          </w:rPr>
          <w:t xml:space="preserve"> для обслуживания простых и маломощных устройств с ограниченной пропускной способностью. Имея меньшую сложность и большую дальность работы, </w:t>
        </w:r>
        <w:r w:rsidRPr="00AF6B36">
          <w:rPr>
            <w:rFonts w:eastAsia="MS Mincho" w:cs="Arial"/>
            <w:noProof/>
            <w:color w:val="000000" w:themeColor="text1"/>
            <w:szCs w:val="20"/>
            <w:lang w:val="en-US"/>
          </w:rPr>
          <w:t>NB</w:t>
        </w:r>
        <w:r w:rsidRPr="00AF6B36">
          <w:rPr>
            <w:rFonts w:eastAsia="MS Mincho" w:cs="Arial"/>
            <w:noProof/>
            <w:color w:val="000000" w:themeColor="text1"/>
            <w:szCs w:val="20"/>
          </w:rPr>
          <w:t>-</w:t>
        </w:r>
        <w:r w:rsidRPr="00AF6B36">
          <w:rPr>
            <w:rFonts w:eastAsia="MS Mincho" w:cs="Arial"/>
            <w:noProof/>
            <w:color w:val="000000" w:themeColor="text1"/>
            <w:szCs w:val="20"/>
            <w:lang w:val="en-US"/>
          </w:rPr>
          <w:t>IoT</w:t>
        </w:r>
        <w:r w:rsidRPr="00AF6B36">
          <w:rPr>
            <w:rFonts w:eastAsia="MS Mincho" w:cs="Arial"/>
            <w:noProof/>
            <w:color w:val="000000" w:themeColor="text1"/>
            <w:szCs w:val="20"/>
          </w:rPr>
          <w:t xml:space="preserve"> при массовом внедрении сможет обеспечить еще меньшую стоимость радиомодуля для устройств </w:t>
        </w:r>
        <w:r w:rsidRPr="00AF6B36">
          <w:rPr>
            <w:rFonts w:eastAsia="MS Mincho" w:cs="Arial"/>
            <w:noProof/>
            <w:color w:val="000000" w:themeColor="text1"/>
            <w:szCs w:val="20"/>
            <w:lang w:val="en-US"/>
          </w:rPr>
          <w:t>IoT</w:t>
        </w:r>
        <w:r w:rsidRPr="00AF6B36">
          <w:rPr>
            <w:rFonts w:eastAsia="MS Mincho" w:cs="Arial"/>
            <w:noProof/>
            <w:color w:val="000000" w:themeColor="text1"/>
            <w:szCs w:val="20"/>
          </w:rPr>
          <w:t xml:space="preserve"> при выполнении всех требований.</w:t>
        </w:r>
        <w:r>
          <w:rPr>
            <w:rFonts w:eastAsia="MS Mincho" w:cs="Arial"/>
            <w:noProof/>
            <w:color w:val="000000" w:themeColor="text1"/>
            <w:szCs w:val="20"/>
          </w:rPr>
          <w:t xml:space="preserve"> При этом р</w:t>
        </w:r>
        <w:r w:rsidRPr="00AF6B36">
          <w:rPr>
            <w:rFonts w:eastAsia="MS Mincho" w:cs="Arial"/>
            <w:noProof/>
            <w:color w:val="000000" w:themeColor="text1"/>
            <w:szCs w:val="20"/>
          </w:rPr>
          <w:t xml:space="preserve">ежим </w:t>
        </w:r>
        <w:r w:rsidRPr="00AF6B36">
          <w:rPr>
            <w:rFonts w:eastAsia="MS Mincho" w:cs="Arial"/>
            <w:noProof/>
            <w:color w:val="000000" w:themeColor="text1"/>
            <w:szCs w:val="20"/>
            <w:lang w:val="en-US"/>
          </w:rPr>
          <w:t>LTE</w:t>
        </w:r>
        <w:r w:rsidRPr="00AF6B36">
          <w:rPr>
            <w:rFonts w:eastAsia="MS Mincho" w:cs="Arial"/>
            <w:noProof/>
            <w:color w:val="000000" w:themeColor="text1"/>
            <w:szCs w:val="20"/>
          </w:rPr>
          <w:t>-</w:t>
        </w:r>
        <w:r w:rsidRPr="00AF6B36">
          <w:rPr>
            <w:rFonts w:eastAsia="MS Mincho" w:cs="Arial"/>
            <w:noProof/>
            <w:color w:val="000000" w:themeColor="text1"/>
            <w:szCs w:val="20"/>
            <w:lang w:val="en-US"/>
          </w:rPr>
          <w:t>eMTC</w:t>
        </w:r>
        <w:r w:rsidRPr="00AF6B36">
          <w:rPr>
            <w:rFonts w:eastAsia="MS Mincho" w:cs="Arial"/>
            <w:noProof/>
            <w:color w:val="000000" w:themeColor="text1"/>
            <w:szCs w:val="20"/>
          </w:rPr>
          <w:t xml:space="preserve"> предназначен для подключения относительно маломощных устройств, которые, однако, имеют более высокие требования по пропускной способности, задержке или требуют поддержку мобильности. Также использование </w:t>
        </w:r>
        <w:r w:rsidRPr="00AF6B36">
          <w:rPr>
            <w:rFonts w:eastAsia="MS Mincho" w:cs="Arial"/>
            <w:noProof/>
            <w:color w:val="000000" w:themeColor="text1"/>
            <w:szCs w:val="20"/>
            <w:lang w:val="en-US"/>
          </w:rPr>
          <w:t>LTE</w:t>
        </w:r>
        <w:r w:rsidRPr="00AF6B36">
          <w:rPr>
            <w:rFonts w:eastAsia="MS Mincho" w:cs="Arial"/>
            <w:noProof/>
            <w:color w:val="000000" w:themeColor="text1"/>
            <w:szCs w:val="20"/>
          </w:rPr>
          <w:t>-</w:t>
        </w:r>
        <w:r w:rsidRPr="00AF6B36">
          <w:rPr>
            <w:rFonts w:eastAsia="MS Mincho" w:cs="Arial"/>
            <w:noProof/>
            <w:color w:val="000000" w:themeColor="text1"/>
            <w:szCs w:val="20"/>
            <w:lang w:val="en-US"/>
          </w:rPr>
          <w:t>eMTC</w:t>
        </w:r>
        <w:r w:rsidRPr="00AF6B36">
          <w:rPr>
            <w:rFonts w:eastAsia="MS Mincho" w:cs="Arial"/>
            <w:noProof/>
            <w:color w:val="000000" w:themeColor="text1"/>
            <w:szCs w:val="20"/>
          </w:rPr>
          <w:t xml:space="preserve"> предполагает меньшую зависимость от батареи (периодическая подзарядка или замена по сравнению с многолетней работой </w:t>
        </w:r>
        <w:r w:rsidRPr="00AF6B36">
          <w:rPr>
            <w:rFonts w:eastAsia="MS Mincho" w:cs="Arial"/>
            <w:noProof/>
            <w:color w:val="000000" w:themeColor="text1"/>
            <w:szCs w:val="20"/>
            <w:lang w:val="en-US"/>
          </w:rPr>
          <w:t>NB</w:t>
        </w:r>
        <w:r w:rsidRPr="00AF6B36">
          <w:rPr>
            <w:rFonts w:eastAsia="MS Mincho" w:cs="Arial"/>
            <w:noProof/>
            <w:color w:val="000000" w:themeColor="text1"/>
            <w:szCs w:val="20"/>
          </w:rPr>
          <w:t>-</w:t>
        </w:r>
        <w:r w:rsidRPr="00AF6B36">
          <w:rPr>
            <w:rFonts w:eastAsia="MS Mincho" w:cs="Arial"/>
            <w:noProof/>
            <w:color w:val="000000" w:themeColor="text1"/>
            <w:szCs w:val="20"/>
            <w:lang w:val="en-US"/>
          </w:rPr>
          <w:t>IoT</w:t>
        </w:r>
        <w:r w:rsidRPr="00AF6B36">
          <w:rPr>
            <w:rFonts w:eastAsia="MS Mincho" w:cs="Arial"/>
            <w:noProof/>
            <w:color w:val="000000" w:themeColor="text1"/>
            <w:szCs w:val="20"/>
          </w:rPr>
          <w:t xml:space="preserve"> от одной батареи). </w:t>
        </w:r>
      </w:ins>
      <w:ins w:id="2163" w:author="VP03" w:date="2017-09-11T04:17:00Z">
        <w:r w:rsidR="00ED76D8">
          <w:rPr>
            <w:rFonts w:eastAsia="MS Mincho" w:cs="Arial"/>
            <w:noProof/>
            <w:color w:val="000000" w:themeColor="text1"/>
            <w:szCs w:val="20"/>
          </w:rPr>
          <w:t>С</w:t>
        </w:r>
      </w:ins>
      <w:ins w:id="2164" w:author="VP03" w:date="2017-09-10T20:42:00Z">
        <w:r w:rsidRPr="00AF6B36">
          <w:rPr>
            <w:rFonts w:eastAsia="MS Mincho" w:cs="Arial"/>
            <w:noProof/>
            <w:color w:val="000000" w:themeColor="text1"/>
            <w:szCs w:val="20"/>
          </w:rPr>
          <w:t xml:space="preserve">овокупность радиоинтерфейсов </w:t>
        </w:r>
        <w:r w:rsidRPr="00AF6B36">
          <w:rPr>
            <w:rFonts w:eastAsia="MS Mincho" w:cs="Arial"/>
            <w:noProof/>
            <w:color w:val="000000" w:themeColor="text1"/>
            <w:szCs w:val="20"/>
            <w:lang w:val="en-US"/>
          </w:rPr>
          <w:t>NB</w:t>
        </w:r>
        <w:r w:rsidRPr="00AF6B36">
          <w:rPr>
            <w:rFonts w:eastAsia="MS Mincho" w:cs="Arial"/>
            <w:noProof/>
            <w:color w:val="000000" w:themeColor="text1"/>
            <w:szCs w:val="20"/>
          </w:rPr>
          <w:t>-</w:t>
        </w:r>
        <w:r w:rsidRPr="00AF6B36">
          <w:rPr>
            <w:rFonts w:eastAsia="MS Mincho" w:cs="Arial"/>
            <w:noProof/>
            <w:color w:val="000000" w:themeColor="text1"/>
            <w:szCs w:val="20"/>
            <w:lang w:val="en-US"/>
          </w:rPr>
          <w:t>IoT</w:t>
        </w:r>
        <w:r w:rsidRPr="00AF6B36">
          <w:rPr>
            <w:rFonts w:eastAsia="MS Mincho" w:cs="Arial"/>
            <w:noProof/>
            <w:color w:val="000000" w:themeColor="text1"/>
            <w:szCs w:val="20"/>
          </w:rPr>
          <w:t xml:space="preserve"> и </w:t>
        </w:r>
        <w:r w:rsidRPr="00AF6B36">
          <w:rPr>
            <w:rFonts w:eastAsia="MS Mincho" w:cs="Arial"/>
            <w:noProof/>
            <w:color w:val="000000" w:themeColor="text1"/>
            <w:szCs w:val="20"/>
            <w:lang w:val="en-US"/>
          </w:rPr>
          <w:t>LTE</w:t>
        </w:r>
        <w:r w:rsidRPr="00AF6B36">
          <w:rPr>
            <w:rFonts w:eastAsia="MS Mincho" w:cs="Arial"/>
            <w:noProof/>
            <w:color w:val="000000" w:themeColor="text1"/>
            <w:szCs w:val="20"/>
          </w:rPr>
          <w:t>-</w:t>
        </w:r>
        <w:r w:rsidRPr="00AF6B36">
          <w:rPr>
            <w:rFonts w:eastAsia="MS Mincho" w:cs="Arial"/>
            <w:noProof/>
            <w:color w:val="000000" w:themeColor="text1"/>
            <w:szCs w:val="20"/>
            <w:lang w:val="en-US"/>
          </w:rPr>
          <w:t>eMTC</w:t>
        </w:r>
        <w:r w:rsidRPr="00AF6B36">
          <w:rPr>
            <w:rFonts w:eastAsia="MS Mincho" w:cs="Arial"/>
            <w:noProof/>
            <w:color w:val="000000" w:themeColor="text1"/>
            <w:szCs w:val="20"/>
          </w:rPr>
          <w:t xml:space="preserve"> должны удовлетворить очень широкий перечень применений </w:t>
        </w:r>
        <w:r w:rsidRPr="00AF6B36">
          <w:rPr>
            <w:rFonts w:eastAsia="MS Mincho" w:cs="Arial"/>
            <w:noProof/>
            <w:color w:val="000000" w:themeColor="text1"/>
            <w:szCs w:val="20"/>
            <w:lang w:val="en-US"/>
          </w:rPr>
          <w:t>IoT</w:t>
        </w:r>
        <w:r w:rsidRPr="00AF6B36">
          <w:rPr>
            <w:rFonts w:eastAsia="MS Mincho" w:cs="Arial"/>
            <w:noProof/>
            <w:color w:val="000000" w:themeColor="text1"/>
            <w:szCs w:val="20"/>
          </w:rPr>
          <w:t>, который было бы очень сложно закрыть использованием только одного радиоинтерфейса без ухудшения тех или иных показателей.</w:t>
        </w:r>
      </w:ins>
    </w:p>
    <w:p w:rsidR="00ED76D8" w:rsidRDefault="00ED76D8" w:rsidP="00ED76D8">
      <w:pPr>
        <w:ind w:firstLine="547"/>
        <w:rPr>
          <w:ins w:id="2165" w:author="VP03" w:date="2017-09-11T04:23:00Z"/>
        </w:rPr>
        <w:pPrChange w:id="2166" w:author="VP03" w:date="2017-09-11T04:26:00Z">
          <w:pPr>
            <w:spacing w:line="360" w:lineRule="auto"/>
            <w:ind w:firstLine="708"/>
          </w:pPr>
        </w:pPrChange>
      </w:pPr>
      <w:ins w:id="2167" w:author="VP03" w:date="2017-09-11T04:18:00Z">
        <w:r>
          <w:rPr>
            <w:rStyle w:val="Hyperlink"/>
            <w:rFonts w:eastAsia="MS Mincho" w:cs="Arial"/>
            <w:noProof/>
            <w:color w:val="000000" w:themeColor="text1"/>
            <w:szCs w:val="20"/>
            <w:u w:val="none"/>
          </w:rPr>
          <w:t>Подводя итоги сравнения технологий, следует отметить, что превосходство отной группы технологий над другими по какому-либо параметру</w:t>
        </w:r>
      </w:ins>
      <w:ins w:id="2168" w:author="VP03" w:date="2017-09-11T04:19:00Z">
        <w:r>
          <w:rPr>
            <w:rStyle w:val="Hyperlink"/>
            <w:rFonts w:eastAsia="MS Mincho" w:cs="Arial"/>
            <w:noProof/>
            <w:color w:val="000000" w:themeColor="text1"/>
            <w:szCs w:val="20"/>
            <w:u w:val="none"/>
          </w:rPr>
          <w:t>, не обеспечивает однозначного преимущества. Очень часто ключевыми факторами для успеха технологий являются не технические возможности технологий, а</w:t>
        </w:r>
      </w:ins>
      <w:ins w:id="2169" w:author="VP03" w:date="2017-09-11T04:20:00Z">
        <w:r>
          <w:rPr>
            <w:rStyle w:val="Hyperlink"/>
            <w:rFonts w:eastAsia="MS Mincho" w:cs="Arial"/>
            <w:noProof/>
            <w:color w:val="000000" w:themeColor="text1"/>
            <w:szCs w:val="20"/>
            <w:u w:val="none"/>
          </w:rPr>
          <w:t xml:space="preserve"> простота использования, стоимость</w:t>
        </w:r>
      </w:ins>
      <w:ins w:id="2170" w:author="VP03" w:date="2017-09-11T04:21:00Z">
        <w:r>
          <w:rPr>
            <w:rStyle w:val="Hyperlink"/>
            <w:rFonts w:eastAsia="MS Mincho" w:cs="Arial"/>
            <w:noProof/>
            <w:color w:val="000000" w:themeColor="text1"/>
            <w:szCs w:val="20"/>
            <w:u w:val="none"/>
          </w:rPr>
          <w:t>,</w:t>
        </w:r>
      </w:ins>
      <w:ins w:id="2171" w:author="VP03" w:date="2017-09-11T04:20:00Z">
        <w:r>
          <w:rPr>
            <w:rStyle w:val="Hyperlink"/>
            <w:rFonts w:eastAsia="MS Mincho" w:cs="Arial"/>
            <w:noProof/>
            <w:color w:val="000000" w:themeColor="text1"/>
            <w:szCs w:val="20"/>
            <w:u w:val="none"/>
          </w:rPr>
          <w:t xml:space="preserve"> независимость от конкретног ооператора услуги</w:t>
        </w:r>
      </w:ins>
      <w:ins w:id="2172" w:author="VP03" w:date="2017-09-11T04:21:00Z">
        <w:r>
          <w:rPr>
            <w:rStyle w:val="Hyperlink"/>
            <w:rFonts w:eastAsia="MS Mincho" w:cs="Arial"/>
            <w:noProof/>
            <w:color w:val="000000" w:themeColor="text1"/>
            <w:szCs w:val="20"/>
            <w:u w:val="none"/>
          </w:rPr>
          <w:t xml:space="preserve"> или особенности решаемой задачи</w:t>
        </w:r>
      </w:ins>
      <w:ins w:id="2173" w:author="VP03" w:date="2017-09-11T04:20:00Z">
        <w:r>
          <w:rPr>
            <w:rStyle w:val="Hyperlink"/>
            <w:rFonts w:eastAsia="MS Mincho" w:cs="Arial"/>
            <w:noProof/>
            <w:color w:val="000000" w:themeColor="text1"/>
            <w:szCs w:val="20"/>
            <w:u w:val="none"/>
          </w:rPr>
          <w:t xml:space="preserve">. Так, несмотря на преимущества технологий </w:t>
        </w:r>
        <w:r>
          <w:rPr>
            <w:rStyle w:val="Hyperlink"/>
            <w:rFonts w:eastAsia="MS Mincho" w:cs="Arial"/>
            <w:noProof/>
            <w:color w:val="000000" w:themeColor="text1"/>
            <w:szCs w:val="20"/>
            <w:u w:val="none"/>
            <w:lang w:val="en-US"/>
          </w:rPr>
          <w:t>LPWAN</w:t>
        </w:r>
      </w:ins>
      <w:ins w:id="2174" w:author="VP03" w:date="2017-09-11T04:21:00Z">
        <w:r>
          <w:rPr>
            <w:rStyle w:val="Hyperlink"/>
            <w:rFonts w:eastAsia="MS Mincho" w:cs="Arial"/>
            <w:noProof/>
            <w:color w:val="000000" w:themeColor="text1"/>
            <w:szCs w:val="20"/>
            <w:u w:val="none"/>
          </w:rPr>
          <w:t>, прогнозируется, что они будут использоваться лишь дл</w:t>
        </w:r>
      </w:ins>
      <w:ins w:id="2175" w:author="VP03" w:date="2017-09-11T04:22:00Z">
        <w:r>
          <w:rPr>
            <w:rStyle w:val="Hyperlink"/>
            <w:rFonts w:eastAsia="MS Mincho" w:cs="Arial"/>
            <w:noProof/>
            <w:color w:val="000000" w:themeColor="text1"/>
            <w:szCs w:val="20"/>
            <w:u w:val="none"/>
          </w:rPr>
          <w:t xml:space="preserve">я порядка 10%устройств. Большую же часть устройств будет подключена с использованием технологий </w:t>
        </w:r>
        <w:r>
          <w:rPr>
            <w:rStyle w:val="Hyperlink"/>
            <w:rFonts w:eastAsia="MS Mincho" w:cs="Arial"/>
            <w:noProof/>
            <w:color w:val="000000" w:themeColor="text1"/>
            <w:szCs w:val="20"/>
            <w:u w:val="none"/>
            <w:lang w:val="en-US"/>
          </w:rPr>
          <w:t>LPLA</w:t>
        </w:r>
        <w:r w:rsidRPr="00ED76D8">
          <w:rPr>
            <w:rStyle w:val="Hyperlink"/>
            <w:rFonts w:eastAsia="MS Mincho" w:cs="Arial"/>
            <w:noProof/>
            <w:color w:val="000000" w:themeColor="text1"/>
            <w:szCs w:val="20"/>
            <w:u w:val="none"/>
            <w:rPrChange w:id="2176" w:author="VP03" w:date="2017-09-11T04:22:00Z">
              <w:rPr>
                <w:rStyle w:val="Hyperlink"/>
                <w:rFonts w:eastAsia="MS Mincho" w:cs="Arial"/>
                <w:noProof/>
                <w:color w:val="000000" w:themeColor="text1"/>
                <w:szCs w:val="20"/>
                <w:u w:val="none"/>
                <w:lang w:val="en-US"/>
              </w:rPr>
            </w:rPrChange>
          </w:rPr>
          <w:t xml:space="preserve">. </w:t>
        </w:r>
        <w:r>
          <w:rPr>
            <w:rStyle w:val="Hyperlink"/>
            <w:rFonts w:eastAsia="MS Mincho" w:cs="Arial"/>
            <w:noProof/>
            <w:color w:val="000000" w:themeColor="text1"/>
            <w:szCs w:val="20"/>
            <w:u w:val="none"/>
          </w:rPr>
          <w:t>Спутниковые же технологии займут лишь доли процен</w:t>
        </w:r>
      </w:ins>
      <w:ins w:id="2177" w:author="VP03" w:date="2017-09-11T04:23:00Z">
        <w:r>
          <w:rPr>
            <w:rStyle w:val="Hyperlink"/>
            <w:rFonts w:eastAsia="MS Mincho" w:cs="Arial"/>
            <w:noProof/>
            <w:color w:val="000000" w:themeColor="text1"/>
            <w:szCs w:val="20"/>
            <w:u w:val="none"/>
          </w:rPr>
          <w:t>тов. Данная ситуация проиллюстрирована на рис.3.1</w:t>
        </w:r>
      </w:ins>
      <w:ins w:id="2178" w:author="VP03" w:date="2017-09-11T08:37:00Z">
        <w:r w:rsidR="00CF6C90">
          <w:rPr>
            <w:rStyle w:val="Hyperlink"/>
            <w:rFonts w:eastAsia="MS Mincho" w:cs="Arial"/>
            <w:noProof/>
            <w:color w:val="000000" w:themeColor="text1"/>
            <w:szCs w:val="20"/>
            <w:u w:val="none"/>
          </w:rPr>
          <w:t>4</w:t>
        </w:r>
      </w:ins>
      <w:ins w:id="2179" w:author="VP03" w:date="2017-09-11T04:23:00Z">
        <w:r>
          <w:rPr>
            <w:rStyle w:val="Hyperlink"/>
            <w:rFonts w:eastAsia="MS Mincho" w:cs="Arial"/>
            <w:noProof/>
            <w:color w:val="000000" w:themeColor="text1"/>
            <w:szCs w:val="20"/>
            <w:u w:val="none"/>
          </w:rPr>
          <w:t>.</w:t>
        </w:r>
      </w:ins>
    </w:p>
    <w:p w:rsidR="00ED76D8" w:rsidRDefault="00ED76D8" w:rsidP="00ED76D8">
      <w:pPr>
        <w:rPr>
          <w:ins w:id="2180" w:author="VP03" w:date="2017-09-11T04:23:00Z"/>
        </w:rPr>
        <w:pPrChange w:id="2181" w:author="VP03" w:date="2017-09-11T04:25:00Z">
          <w:pPr>
            <w:spacing w:line="360" w:lineRule="auto"/>
          </w:pPr>
        </w:pPrChange>
      </w:pPr>
      <w:ins w:id="2182" w:author="VP03" w:date="2017-09-11T04:23:00Z">
        <w:r>
          <w:rPr>
            <w:noProof/>
            <w:lang w:val="en-US"/>
          </w:rPr>
          <mc:AlternateContent>
            <mc:Choice Requires="wps">
              <w:drawing>
                <wp:anchor distT="0" distB="0" distL="114300" distR="114300" simplePos="0" relativeHeight="251683840" behindDoc="0" locked="0" layoutInCell="1" allowOverlap="1" wp14:anchorId="69AA8948" wp14:editId="4E6172A9">
                  <wp:simplePos x="0" y="0"/>
                  <wp:positionH relativeFrom="column">
                    <wp:posOffset>3255645</wp:posOffset>
                  </wp:positionH>
                  <wp:positionV relativeFrom="paragraph">
                    <wp:posOffset>1383442</wp:posOffset>
                  </wp:positionV>
                  <wp:extent cx="2232660" cy="4724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2232660" cy="472440"/>
                          </a:xfrm>
                          <a:prstGeom prst="rect">
                            <a:avLst/>
                          </a:prstGeom>
                          <a:noFill/>
                          <a:ln w="6350">
                            <a:noFill/>
                          </a:ln>
                        </wps:spPr>
                        <wps:txbx>
                          <w:txbxContent>
                            <w:p w:rsidR="009124EB" w:rsidRPr="001C05F5" w:rsidRDefault="009124EB" w:rsidP="00ED76D8">
                              <w:pPr>
                                <w:jc w:val="left"/>
                                <w:rPr>
                                  <w:rFonts w:ascii="Arial" w:hAnsi="Arial" w:cs="Arial"/>
                                  <w:b/>
                                  <w:color w:val="0070C0"/>
                                  <w:sz w:val="28"/>
                                  <w:lang w:val="en-US"/>
                                </w:rPr>
                                <w:pPrChange w:id="2183" w:author="VP03" w:date="2017-09-11T04:25:00Z">
                                  <w:pPr/>
                                </w:pPrChange>
                              </w:pPr>
                              <w:r>
                                <w:rPr>
                                  <w:rFonts w:ascii="Arial" w:hAnsi="Arial" w:cs="Arial"/>
                                  <w:b/>
                                  <w:color w:val="0070C0"/>
                                  <w:sz w:val="28"/>
                                </w:rPr>
                                <w:t>Около 1</w:t>
                              </w:r>
                              <w:r w:rsidRPr="001C05F5">
                                <w:rPr>
                                  <w:rFonts w:ascii="Arial" w:hAnsi="Arial" w:cs="Arial"/>
                                  <w:b/>
                                  <w:color w:val="0070C0"/>
                                  <w:sz w:val="28"/>
                                </w:rPr>
                                <w:t xml:space="preserve">0% - </w:t>
                              </w:r>
                              <w:r>
                                <w:rPr>
                                  <w:rFonts w:ascii="Arial" w:hAnsi="Arial" w:cs="Arial"/>
                                  <w:b/>
                                  <w:color w:val="0070C0"/>
                                  <w:sz w:val="28"/>
                                </w:rPr>
                                <w:t xml:space="preserve">сети </w:t>
                              </w:r>
                              <w:r>
                                <w:rPr>
                                  <w:rFonts w:ascii="Arial" w:hAnsi="Arial" w:cs="Arial"/>
                                  <w:b/>
                                  <w:color w:val="0070C0"/>
                                  <w:sz w:val="28"/>
                                  <w:lang w:val="en-US"/>
                                </w:rPr>
                                <w:t>LPWAN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A8948" id="Text Box 35" o:spid="_x0000_s1042" type="#_x0000_t202" style="position:absolute;left:0;text-align:left;margin-left:256.35pt;margin-top:108.95pt;width:175.8pt;height:3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" filled="f" stroked="f" strokeweight=".5pt">
                  <v:textbox>
                    <w:txbxContent>
                      <w:p w:rsidR="009124EB" w:rsidRPr="001C05F5" w:rsidRDefault="009124EB" w:rsidP="00ED76D8">
                        <w:pPr>
                          <w:jc w:val="left"/>
                          <w:rPr>
                            <w:rFonts w:ascii="Arial" w:hAnsi="Arial" w:cs="Arial"/>
                            <w:b/>
                            <w:color w:val="0070C0"/>
                            <w:sz w:val="28"/>
                            <w:lang w:val="en-US"/>
                          </w:rPr>
                          <w:pPrChange w:id="2184" w:author="VP03" w:date="2017-09-11T04:25:00Z">
                            <w:pPr/>
                          </w:pPrChange>
                        </w:pPr>
                        <w:r>
                          <w:rPr>
                            <w:rFonts w:ascii="Arial" w:hAnsi="Arial" w:cs="Arial"/>
                            <w:b/>
                            <w:color w:val="0070C0"/>
                            <w:sz w:val="28"/>
                          </w:rPr>
                          <w:t>Около 1</w:t>
                        </w:r>
                        <w:r w:rsidRPr="001C05F5">
                          <w:rPr>
                            <w:rFonts w:ascii="Arial" w:hAnsi="Arial" w:cs="Arial"/>
                            <w:b/>
                            <w:color w:val="0070C0"/>
                            <w:sz w:val="28"/>
                          </w:rPr>
                          <w:t xml:space="preserve">0% - </w:t>
                        </w:r>
                        <w:r>
                          <w:rPr>
                            <w:rFonts w:ascii="Arial" w:hAnsi="Arial" w:cs="Arial"/>
                            <w:b/>
                            <w:color w:val="0070C0"/>
                            <w:sz w:val="28"/>
                          </w:rPr>
                          <w:t xml:space="preserve">сети </w:t>
                        </w:r>
                        <w:r>
                          <w:rPr>
                            <w:rFonts w:ascii="Arial" w:hAnsi="Arial" w:cs="Arial"/>
                            <w:b/>
                            <w:color w:val="0070C0"/>
                            <w:sz w:val="28"/>
                            <w:lang w:val="en-US"/>
                          </w:rPr>
                          <w:t>LPWAN</w:t>
                        </w:r>
                      </w:p>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14:anchorId="0B789FA1" wp14:editId="2D909BFC">
                  <wp:simplePos x="0" y="0"/>
                  <wp:positionH relativeFrom="column">
                    <wp:posOffset>1381125</wp:posOffset>
                  </wp:positionH>
                  <wp:positionV relativeFrom="paragraph">
                    <wp:posOffset>373380</wp:posOffset>
                  </wp:positionV>
                  <wp:extent cx="2232660" cy="111252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232660" cy="1112520"/>
                          </a:xfrm>
                          <a:prstGeom prst="rect">
                            <a:avLst/>
                          </a:prstGeom>
                          <a:noFill/>
                          <a:ln w="6350">
                            <a:noFill/>
                          </a:ln>
                        </wps:spPr>
                        <wps:txbx>
                          <w:txbxContent>
                            <w:p w:rsidR="009124EB" w:rsidRPr="001C05F5" w:rsidRDefault="009124EB" w:rsidP="00ED76D8">
                              <w:pPr>
                                <w:jc w:val="left"/>
                                <w:rPr>
                                  <w:rFonts w:ascii="Arial" w:hAnsi="Arial" w:cs="Arial"/>
                                  <w:b/>
                                  <w:color w:val="0070C0"/>
                                  <w:sz w:val="28"/>
                                </w:rPr>
                                <w:pPrChange w:id="2185" w:author="VP03" w:date="2017-09-11T04:25:00Z">
                                  <w:pPr/>
                                </w:pPrChange>
                              </w:pPr>
                              <w:r>
                                <w:rPr>
                                  <w:rFonts w:ascii="Arial" w:hAnsi="Arial" w:cs="Arial"/>
                                  <w:b/>
                                  <w:color w:val="0070C0"/>
                                  <w:sz w:val="28"/>
                                </w:rPr>
                                <w:t xml:space="preserve">До </w:t>
                              </w:r>
                              <w:r w:rsidRPr="001C05F5">
                                <w:rPr>
                                  <w:rFonts w:ascii="Arial" w:hAnsi="Arial" w:cs="Arial"/>
                                  <w:b/>
                                  <w:color w:val="0070C0"/>
                                  <w:sz w:val="28"/>
                                </w:rPr>
                                <w:t>90% - традиционные устройства малого радиуса действия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89FA1" id="Text Box 38" o:spid="_x0000_s1043" type="#_x0000_t202" style="position:absolute;left:0;text-align:left;margin-left:108.75pt;margin-top:29.4pt;width:175.8pt;height:8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" filled="f" stroked="f" strokeweight=".5pt">
                  <v:textbox>
                    <w:txbxContent>
                      <w:p w:rsidR="009124EB" w:rsidRPr="001C05F5" w:rsidRDefault="009124EB" w:rsidP="00ED76D8">
                        <w:pPr>
                          <w:jc w:val="left"/>
                          <w:rPr>
                            <w:rFonts w:ascii="Arial" w:hAnsi="Arial" w:cs="Arial"/>
                            <w:b/>
                            <w:color w:val="0070C0"/>
                            <w:sz w:val="28"/>
                          </w:rPr>
                          <w:pPrChange w:id="2186" w:author="VP03" w:date="2017-09-11T04:25:00Z">
                            <w:pPr/>
                          </w:pPrChange>
                        </w:pPr>
                        <w:r>
                          <w:rPr>
                            <w:rFonts w:ascii="Arial" w:hAnsi="Arial" w:cs="Arial"/>
                            <w:b/>
                            <w:color w:val="0070C0"/>
                            <w:sz w:val="28"/>
                          </w:rPr>
                          <w:t xml:space="preserve">До </w:t>
                        </w:r>
                        <w:r w:rsidRPr="001C05F5">
                          <w:rPr>
                            <w:rFonts w:ascii="Arial" w:hAnsi="Arial" w:cs="Arial"/>
                            <w:b/>
                            <w:color w:val="0070C0"/>
                            <w:sz w:val="28"/>
                          </w:rPr>
                          <w:t>90% - традиционные устройства малого радиуса действия</w:t>
                        </w:r>
                      </w:p>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14:anchorId="2DD51C53" wp14:editId="63AC7251">
                  <wp:simplePos x="0" y="0"/>
                  <wp:positionH relativeFrom="column">
                    <wp:posOffset>1876425</wp:posOffset>
                  </wp:positionH>
                  <wp:positionV relativeFrom="paragraph">
                    <wp:posOffset>1287780</wp:posOffset>
                  </wp:positionV>
                  <wp:extent cx="220980" cy="342900"/>
                  <wp:effectExtent l="38100" t="19050" r="26670" b="57150"/>
                  <wp:wrapNone/>
                  <wp:docPr id="37" name="Straight Arrow Connector 37"/>
                  <wp:cNvGraphicFramePr/>
                  <a:graphic xmlns:a="http://schemas.openxmlformats.org/drawingml/2006/main">
                    <a:graphicData uri="http://schemas.microsoft.com/office/word/2010/wordprocessingShape">
                      <wps:wsp>
                        <wps:cNvCnPr/>
                        <wps:spPr>
                          <a:xfrm flipH="1">
                            <a:off x="0" y="0"/>
                            <a:ext cx="220980" cy="3429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575524" id="_x0000_t32" coordsize="21600,21600" o:spt="32" o:oned="t" path="m,l21600,21600e" filled="f">
                  <v:path arrowok="t" fillok="f" o:connecttype="none"/>
                  <o:lock v:ext="edit" shapetype="t"/>
                </v:shapetype>
                <v:shape id="Straight Arrow Connector 37" o:spid="_x0000_s1026" type="#_x0000_t32" style="position:absolute;margin-left:147.75pt;margin-top:101.4pt;width:17.4pt;height:27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" strokecolor="#5b9bd5 [3204]" strokeweight="4.5pt">
                  <v:stroke endarrow="block" joinstyle="miter"/>
                </v:shape>
              </w:pict>
            </mc:Fallback>
          </mc:AlternateContent>
        </w:r>
        <w:r>
          <w:rPr>
            <w:noProof/>
            <w:lang w:val="en-US"/>
          </w:rPr>
          <mc:AlternateContent>
            <mc:Choice Requires="wps">
              <w:drawing>
                <wp:anchor distT="0" distB="0" distL="114300" distR="114300" simplePos="0" relativeHeight="251686912" behindDoc="0" locked="0" layoutInCell="1" allowOverlap="1" wp14:anchorId="2C686450" wp14:editId="3BDD24AF">
                  <wp:simplePos x="0" y="0"/>
                  <wp:positionH relativeFrom="column">
                    <wp:posOffset>3238500</wp:posOffset>
                  </wp:positionH>
                  <wp:positionV relativeFrom="paragraph">
                    <wp:posOffset>1900555</wp:posOffset>
                  </wp:positionV>
                  <wp:extent cx="220980" cy="342900"/>
                  <wp:effectExtent l="38100" t="19050" r="26670" b="57150"/>
                  <wp:wrapNone/>
                  <wp:docPr id="39" name="Straight Arrow Connector 39"/>
                  <wp:cNvGraphicFramePr/>
                  <a:graphic xmlns:a="http://schemas.openxmlformats.org/drawingml/2006/main">
                    <a:graphicData uri="http://schemas.microsoft.com/office/word/2010/wordprocessingShape">
                      <wps:wsp>
                        <wps:cNvCnPr/>
                        <wps:spPr>
                          <a:xfrm flipH="1">
                            <a:off x="0" y="0"/>
                            <a:ext cx="220980" cy="3429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98C51" id="Straight Arrow Connector 39" o:spid="_x0000_s1026" type="#_x0000_t32" style="position:absolute;margin-left:255pt;margin-top:149.65pt;width:17.4pt;height:27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" strokecolor="#5b9bd5 [3204]" strokeweight="4.5pt">
                  <v:stroke endarrow="block" joinstyle="miter"/>
                </v:shape>
              </w:pict>
            </mc:Fallback>
          </mc:AlternateContent>
        </w:r>
        <w:r>
          <w:rPr>
            <w:noProof/>
            <w:lang w:val="en-US"/>
          </w:rPr>
          <mc:AlternateContent>
            <mc:Choice Requires="wps">
              <w:drawing>
                <wp:anchor distT="0" distB="0" distL="114300" distR="114300" simplePos="0" relativeHeight="251684864" behindDoc="0" locked="0" layoutInCell="1" allowOverlap="1" wp14:anchorId="03DBDD32" wp14:editId="24C17313">
                  <wp:simplePos x="0" y="0"/>
                  <wp:positionH relativeFrom="column">
                    <wp:posOffset>4893945</wp:posOffset>
                  </wp:positionH>
                  <wp:positionV relativeFrom="paragraph">
                    <wp:posOffset>1661160</wp:posOffset>
                  </wp:positionV>
                  <wp:extent cx="2232660" cy="9753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232660" cy="975360"/>
                          </a:xfrm>
                          <a:prstGeom prst="rect">
                            <a:avLst/>
                          </a:prstGeom>
                          <a:noFill/>
                          <a:ln w="6350">
                            <a:noFill/>
                          </a:ln>
                        </wps:spPr>
                        <wps:txbx>
                          <w:txbxContent>
                            <w:p w:rsidR="009124EB" w:rsidRPr="001C05F5" w:rsidRDefault="009124EB" w:rsidP="00ED76D8">
                              <w:pPr>
                                <w:jc w:val="left"/>
                                <w:rPr>
                                  <w:rFonts w:ascii="Arial" w:hAnsi="Arial" w:cs="Arial"/>
                                  <w:b/>
                                  <w:color w:val="0070C0"/>
                                  <w:sz w:val="28"/>
                                  <w:lang w:val="en-US"/>
                                </w:rPr>
                                <w:pPrChange w:id="2187" w:author="VP03" w:date="2017-09-11T04:25:00Z">
                                  <w:pPr/>
                                </w:pPrChange>
                              </w:pPr>
                              <w:r>
                                <w:rPr>
                                  <w:rFonts w:ascii="Arial" w:hAnsi="Arial" w:cs="Arial"/>
                                  <w:b/>
                                  <w:color w:val="0070C0"/>
                                  <w:sz w:val="28"/>
                                </w:rPr>
                                <w:t>Менее 1% - спутниковые технологии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DD32" id="Text Box 36" o:spid="_x0000_s1044" type="#_x0000_t202" style="position:absolute;left:0;text-align:left;margin-left:385.35pt;margin-top:130.8pt;width:175.8pt;height:76.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" filled="f" stroked="f" strokeweight=".5pt">
                  <v:textbox>
                    <w:txbxContent>
                      <w:p w:rsidR="009124EB" w:rsidRPr="001C05F5" w:rsidRDefault="009124EB" w:rsidP="00ED76D8">
                        <w:pPr>
                          <w:jc w:val="left"/>
                          <w:rPr>
                            <w:rFonts w:ascii="Arial" w:hAnsi="Arial" w:cs="Arial"/>
                            <w:b/>
                            <w:color w:val="0070C0"/>
                            <w:sz w:val="28"/>
                            <w:lang w:val="en-US"/>
                          </w:rPr>
                          <w:pPrChange w:id="2188" w:author="VP03" w:date="2017-09-11T04:25:00Z">
                            <w:pPr/>
                          </w:pPrChange>
                        </w:pPr>
                        <w:r>
                          <w:rPr>
                            <w:rFonts w:ascii="Arial" w:hAnsi="Arial" w:cs="Arial"/>
                            <w:b/>
                            <w:color w:val="0070C0"/>
                            <w:sz w:val="28"/>
                          </w:rPr>
                          <w:t>Менее 1% - спутниковые технологии</w:t>
                        </w:r>
                      </w:p>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14:anchorId="7D65975B" wp14:editId="3D6C6E9A">
                  <wp:simplePos x="0" y="0"/>
                  <wp:positionH relativeFrom="column">
                    <wp:posOffset>5250180</wp:posOffset>
                  </wp:positionH>
                  <wp:positionV relativeFrom="paragraph">
                    <wp:posOffset>2388837</wp:posOffset>
                  </wp:positionV>
                  <wp:extent cx="220980" cy="342900"/>
                  <wp:effectExtent l="38100" t="19050" r="26670" b="57150"/>
                  <wp:wrapNone/>
                  <wp:docPr id="41" name="Straight Arrow Connector 41"/>
                  <wp:cNvGraphicFramePr/>
                  <a:graphic xmlns:a="http://schemas.openxmlformats.org/drawingml/2006/main">
                    <a:graphicData uri="http://schemas.microsoft.com/office/word/2010/wordprocessingShape">
                      <wps:wsp>
                        <wps:cNvCnPr/>
                        <wps:spPr>
                          <a:xfrm flipH="1">
                            <a:off x="0" y="0"/>
                            <a:ext cx="220980" cy="3429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E3E87" id="Straight Arrow Connector 41" o:spid="_x0000_s1026" type="#_x0000_t32" style="position:absolute;margin-left:413.4pt;margin-top:188.1pt;width:17.4pt;height:27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" strokecolor="#5b9bd5 [3204]" strokeweight="4.5pt">
                  <v:stroke endarrow="block" joinstyle="miter"/>
                </v:shape>
              </w:pict>
            </mc:Fallback>
          </mc:AlternateContent>
        </w:r>
        <w:r>
          <w:rPr>
            <w:noProof/>
            <w:lang w:val="en-US"/>
          </w:rPr>
          <w:drawing>
            <wp:inline distT="0" distB="0" distL="0" distR="0" wp14:anchorId="1FBCEABD" wp14:editId="2D86267C">
              <wp:extent cx="5940425" cy="3028208"/>
              <wp:effectExtent l="0" t="0" r="317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0706" cy="3033449"/>
                      </a:xfrm>
                      <a:prstGeom prst="rect">
                        <a:avLst/>
                      </a:prstGeom>
                    </pic:spPr>
                  </pic:pic>
                </a:graphicData>
              </a:graphic>
            </wp:inline>
          </w:drawing>
        </w:r>
      </w:ins>
    </w:p>
    <w:p w:rsidR="00AF6B36" w:rsidRDefault="00ED76D8" w:rsidP="00ED76D8">
      <w:pPr>
        <w:ind w:firstLine="708"/>
        <w:rPr>
          <w:ins w:id="2189" w:author="VP03" w:date="2017-09-10T20:27:00Z"/>
          <w:rStyle w:val="Hyperlink"/>
          <w:rFonts w:eastAsia="MS Mincho" w:cs="Arial"/>
          <w:noProof/>
          <w:color w:val="000000" w:themeColor="text1"/>
          <w:szCs w:val="20"/>
          <w:u w:val="none"/>
        </w:rPr>
        <w:pPrChange w:id="2190" w:author="VP03" w:date="2017-09-11T04:26:00Z">
          <w:pPr>
            <w:spacing w:after="160" w:line="259" w:lineRule="auto"/>
            <w:jc w:val="left"/>
          </w:pPr>
        </w:pPrChange>
      </w:pPr>
      <w:ins w:id="2191" w:author="VP03" w:date="2017-09-11T04:23:00Z">
        <w:r>
          <w:t xml:space="preserve">Рисунок </w:t>
        </w:r>
      </w:ins>
      <w:ins w:id="2192" w:author="VP03" w:date="2017-09-11T08:37:00Z">
        <w:r w:rsidR="00CF6C90">
          <w:t>3</w:t>
        </w:r>
      </w:ins>
      <w:ins w:id="2193" w:author="VP03" w:date="2017-09-11T04:23:00Z">
        <w:r>
          <w:t>.</w:t>
        </w:r>
      </w:ins>
      <w:ins w:id="2194" w:author="VP03" w:date="2017-09-11T08:37:00Z">
        <w:r w:rsidR="00CF6C90">
          <w:t>14</w:t>
        </w:r>
      </w:ins>
      <w:ins w:id="2195" w:author="VP03" w:date="2017-09-11T04:23:00Z">
        <w:r>
          <w:t xml:space="preserve"> – Структура рынка устройств </w:t>
        </w:r>
        <w:r>
          <w:rPr>
            <w:lang w:val="en-US"/>
          </w:rPr>
          <w:t>IoT</w:t>
        </w:r>
        <w:r w:rsidRPr="001C05F5">
          <w:t xml:space="preserve"> </w:t>
        </w:r>
        <w:r>
          <w:t>по радиотехнологиям</w:t>
        </w:r>
      </w:ins>
    </w:p>
    <w:p w:rsidR="008B721E" w:rsidRPr="00E566FC" w:rsidDel="006C2A15" w:rsidRDefault="008B721E" w:rsidP="00ED76D8">
      <w:pPr>
        <w:pStyle w:val="Heading2"/>
        <w:ind w:firstLine="547"/>
        <w:rPr>
          <w:del w:id="2196" w:author="VP03" w:date="2017-09-10T15:17:00Z"/>
          <w:rStyle w:val="Hyperlink"/>
          <w:b w:val="0"/>
          <w:color w:val="000000" w:themeColor="text1"/>
          <w:u w:val="none"/>
          <w:rPrChange w:id="2197" w:author="VP03" w:date="2017-09-10T18:42:00Z">
            <w:rPr>
              <w:del w:id="2198" w:author="VP03" w:date="2017-09-10T15:17:00Z"/>
              <w:rStyle w:val="Hyperlink"/>
              <w:rFonts w:eastAsiaTheme="minorHAnsi" w:cs="Times New Roman"/>
              <w:b w:val="0"/>
              <w:noProof w:val="0"/>
              <w:color w:val="000000" w:themeColor="text1"/>
              <w:szCs w:val="22"/>
              <w:u w:val="none"/>
            </w:rPr>
          </w:rPrChange>
        </w:rPr>
        <w:pPrChange w:id="2199" w:author="VP03" w:date="2017-09-11T04:25:00Z">
          <w:pPr>
            <w:pStyle w:val="Heading2"/>
            <w:ind w:firstLine="0"/>
          </w:pPr>
        </w:pPrChange>
      </w:pPr>
      <w:del w:id="2200" w:author="VP03" w:date="2017-09-10T15:17:00Z">
        <w:r w:rsidRPr="006D6939" w:rsidDel="006C2A15">
          <w:rPr>
            <w:rStyle w:val="Hyperlink"/>
            <w:color w:val="000000" w:themeColor="text1"/>
            <w:u w:val="none"/>
            <w:rPrChange w:id="2201" w:author="VP03" w:date="2017-09-10T19:51:00Z">
              <w:rPr>
                <w:rStyle w:val="Hyperlink"/>
                <w:color w:val="000000" w:themeColor="text1"/>
                <w:highlight w:val="yellow"/>
                <w:u w:val="none"/>
              </w:rPr>
            </w:rPrChange>
          </w:rPr>
          <w:delText>[В разделе дается сравнительный анализ вышеописанных технологий и даются краткие пояснения о</w:delText>
        </w:r>
        <w:r w:rsidR="009D2276" w:rsidRPr="006D6939" w:rsidDel="006C2A15">
          <w:rPr>
            <w:rStyle w:val="Hyperlink"/>
            <w:color w:val="000000" w:themeColor="text1"/>
            <w:u w:val="none"/>
            <w:rPrChange w:id="2202" w:author="VP03" w:date="2017-09-10T19:51:00Z">
              <w:rPr>
                <w:rStyle w:val="Hyperlink"/>
                <w:color w:val="000000" w:themeColor="text1"/>
                <w:highlight w:val="yellow"/>
                <w:u w:val="none"/>
              </w:rPr>
            </w:rPrChange>
          </w:rPr>
          <w:delText xml:space="preserve"> процессе стандартизации и </w:delText>
        </w:r>
        <w:r w:rsidRPr="006D6939" w:rsidDel="006C2A15">
          <w:rPr>
            <w:rStyle w:val="Hyperlink"/>
            <w:color w:val="000000" w:themeColor="text1"/>
            <w:u w:val="none"/>
            <w:rPrChange w:id="2203" w:author="VP03" w:date="2017-09-10T19:51:00Z">
              <w:rPr>
                <w:rStyle w:val="Hyperlink"/>
                <w:color w:val="000000" w:themeColor="text1"/>
                <w:highlight w:val="yellow"/>
                <w:u w:val="none"/>
              </w:rPr>
            </w:rPrChange>
          </w:rPr>
          <w:delText>причинах наличия такого большого числа стандартов]</w:delText>
        </w:r>
      </w:del>
    </w:p>
    <w:p w:rsidR="00BF1BAC" w:rsidRPr="006D6939" w:rsidRDefault="00BF1BAC" w:rsidP="00ED76D8">
      <w:pPr>
        <w:ind w:firstLine="547"/>
        <w:rPr>
          <w:rStyle w:val="Hyperlink"/>
          <w:rFonts w:eastAsia="MS Mincho" w:cs="Arial"/>
          <w:noProof/>
          <w:color w:val="000000" w:themeColor="text1"/>
          <w:szCs w:val="20"/>
          <w:u w:val="none"/>
          <w:rPrChange w:id="2204" w:author="VP03" w:date="2017-09-10T19:51:00Z">
            <w:rPr>
              <w:rStyle w:val="Hyperlink"/>
              <w:rFonts w:cs="Arial"/>
              <w:color w:val="000000" w:themeColor="text1"/>
              <w:u w:val="none"/>
            </w:rPr>
          </w:rPrChange>
        </w:rPr>
        <w:pPrChange w:id="2205" w:author="VP03" w:date="2017-09-11T04:25:00Z">
          <w:pPr>
            <w:spacing w:after="160" w:line="259" w:lineRule="auto"/>
            <w:jc w:val="left"/>
          </w:pPr>
        </w:pPrChange>
      </w:pPr>
      <w:r w:rsidRPr="006D6939">
        <w:rPr>
          <w:rStyle w:val="Hyperlink"/>
          <w:rFonts w:eastAsia="MS Mincho" w:cs="Arial"/>
          <w:noProof/>
          <w:color w:val="000000" w:themeColor="text1"/>
          <w:szCs w:val="20"/>
          <w:u w:val="none"/>
          <w:rPrChange w:id="2206" w:author="VP03" w:date="2017-09-10T19:51:00Z">
            <w:rPr>
              <w:rStyle w:val="Hyperlink"/>
              <w:rFonts w:cs="Arial"/>
              <w:color w:val="000000" w:themeColor="text1"/>
              <w:u w:val="none"/>
            </w:rPr>
          </w:rPrChange>
        </w:rPr>
        <w:br w:type="page"/>
      </w:r>
    </w:p>
    <w:p w:rsidR="00BF1BAC" w:rsidRPr="009E3A0D" w:rsidRDefault="00BF1BAC" w:rsidP="00BF1BAC">
      <w:pPr>
        <w:pStyle w:val="Heading1"/>
        <w:rPr>
          <w:rStyle w:val="Hyperlink"/>
          <w:color w:val="000000" w:themeColor="text1"/>
          <w:u w:val="none"/>
        </w:rPr>
      </w:pPr>
      <w:bookmarkStart w:id="2207" w:name="_Toc492882500"/>
      <w:r w:rsidRPr="009E3A0D">
        <w:rPr>
          <w:rStyle w:val="Hyperlink"/>
          <w:color w:val="000000" w:themeColor="text1"/>
          <w:u w:val="none"/>
        </w:rPr>
        <w:lastRenderedPageBreak/>
        <w:t>4</w:t>
      </w:r>
      <w:r w:rsidRPr="00CF3888">
        <w:rPr>
          <w:rStyle w:val="Hyperlink"/>
          <w:color w:val="000000" w:themeColor="text1"/>
          <w:u w:val="none"/>
        </w:rPr>
        <w:t xml:space="preserve"> </w:t>
      </w:r>
      <w:r>
        <w:rPr>
          <w:rStyle w:val="Hyperlink"/>
          <w:color w:val="000000" w:themeColor="text1"/>
          <w:u w:val="none"/>
        </w:rPr>
        <w:t xml:space="preserve">Вопросы радиочастотного обеспечения беспроводных сетей для </w:t>
      </w:r>
      <w:r>
        <w:rPr>
          <w:rStyle w:val="Hyperlink"/>
          <w:color w:val="000000" w:themeColor="text1"/>
          <w:u w:val="none"/>
          <w:lang w:val="en-US"/>
        </w:rPr>
        <w:t>IoT</w:t>
      </w:r>
      <w:bookmarkEnd w:id="2207"/>
    </w:p>
    <w:p w:rsidR="00BF1BAC" w:rsidRPr="00CF3888" w:rsidDel="00C40838" w:rsidRDefault="00BF1BAC" w:rsidP="00BF1BAC">
      <w:pPr>
        <w:ind w:firstLine="567"/>
        <w:rPr>
          <w:del w:id="2208" w:author="VP03" w:date="2017-09-10T15:15:00Z"/>
          <w:rStyle w:val="Hyperlink"/>
          <w:rFonts w:cs="Arial"/>
          <w:color w:val="000000" w:themeColor="text1"/>
          <w:u w:val="none"/>
        </w:rPr>
      </w:pPr>
    </w:p>
    <w:p w:rsidR="00BF1BAC" w:rsidRPr="009E3A0D" w:rsidRDefault="00BF1BAC" w:rsidP="00BF1BAC">
      <w:pPr>
        <w:pStyle w:val="Heading2"/>
        <w:rPr>
          <w:rStyle w:val="Hyperlink"/>
          <w:color w:val="000000" w:themeColor="text1"/>
          <w:u w:val="none"/>
        </w:rPr>
      </w:pPr>
      <w:bookmarkStart w:id="2209" w:name="_Toc492882501"/>
      <w:r>
        <w:rPr>
          <w:rStyle w:val="Hyperlink"/>
          <w:color w:val="000000" w:themeColor="text1"/>
          <w:u w:val="none"/>
        </w:rPr>
        <w:t>4</w:t>
      </w:r>
      <w:r w:rsidRPr="00CF3888">
        <w:rPr>
          <w:rStyle w:val="Hyperlink"/>
          <w:color w:val="000000" w:themeColor="text1"/>
          <w:u w:val="none"/>
        </w:rPr>
        <w:t>.</w:t>
      </w:r>
      <w:r w:rsidRPr="003D7C43">
        <w:rPr>
          <w:rStyle w:val="Hyperlink"/>
          <w:color w:val="000000" w:themeColor="text1"/>
          <w:u w:val="none"/>
        </w:rPr>
        <w:t>1</w:t>
      </w:r>
      <w:r w:rsidRPr="00CF3888">
        <w:rPr>
          <w:rStyle w:val="Hyperlink"/>
          <w:color w:val="000000" w:themeColor="text1"/>
          <w:u w:val="none"/>
        </w:rPr>
        <w:t xml:space="preserve"> </w:t>
      </w:r>
      <w:r>
        <w:rPr>
          <w:rStyle w:val="Hyperlink"/>
          <w:color w:val="000000" w:themeColor="text1"/>
          <w:u w:val="none"/>
        </w:rPr>
        <w:t xml:space="preserve">Вопросы использования «безлицензионных» полос радиочастот для </w:t>
      </w:r>
      <w:r>
        <w:rPr>
          <w:rStyle w:val="Hyperlink"/>
          <w:color w:val="000000" w:themeColor="text1"/>
          <w:u w:val="none"/>
          <w:lang w:val="en-US"/>
        </w:rPr>
        <w:t>IoT</w:t>
      </w:r>
      <w:bookmarkEnd w:id="2209"/>
    </w:p>
    <w:p w:rsidR="009C7586" w:rsidRDefault="00ED76D8" w:rsidP="00BF1BAC">
      <w:pPr>
        <w:ind w:firstLine="567"/>
        <w:rPr>
          <w:ins w:id="2210" w:author="VP03" w:date="2017-09-11T04:45:00Z"/>
          <w:rStyle w:val="Hyperlink"/>
          <w:rFonts w:cs="Arial"/>
          <w:color w:val="000000" w:themeColor="text1"/>
          <w:u w:val="none"/>
        </w:rPr>
      </w:pPr>
      <w:ins w:id="2211" w:author="VP03" w:date="2017-09-11T04:15:00Z">
        <w:r>
          <w:rPr>
            <w:rStyle w:val="Hyperlink"/>
            <w:rFonts w:cs="Arial"/>
            <w:color w:val="000000" w:themeColor="text1"/>
            <w:u w:val="none"/>
          </w:rPr>
          <w:t>Как было показано в предыду</w:t>
        </w:r>
      </w:ins>
      <w:ins w:id="2212" w:author="VP03" w:date="2017-09-11T04:16:00Z">
        <w:r>
          <w:rPr>
            <w:rStyle w:val="Hyperlink"/>
            <w:rFonts w:cs="Arial"/>
            <w:color w:val="000000" w:themeColor="text1"/>
            <w:u w:val="none"/>
          </w:rPr>
          <w:t>щих разделах, устройства малого радиуса действия, работающие в безлицензионных полосах радиочастот</w:t>
        </w:r>
      </w:ins>
      <w:ins w:id="2213" w:author="VP03" w:date="2017-09-11T04:27:00Z">
        <w:r w:rsidR="00C9065A">
          <w:rPr>
            <w:rStyle w:val="Hyperlink"/>
            <w:rFonts w:cs="Arial"/>
            <w:color w:val="000000" w:themeColor="text1"/>
            <w:u w:val="none"/>
          </w:rPr>
          <w:t xml:space="preserve"> будут являться наиболее массовым сегментом </w:t>
        </w:r>
        <w:r w:rsidR="00C9065A">
          <w:rPr>
            <w:rStyle w:val="Hyperlink"/>
            <w:rFonts w:cs="Arial"/>
            <w:color w:val="000000" w:themeColor="text1"/>
            <w:u w:val="none"/>
            <w:lang w:val="en-US"/>
          </w:rPr>
          <w:t>M</w:t>
        </w:r>
        <w:r w:rsidR="00C9065A" w:rsidRPr="00C9065A">
          <w:rPr>
            <w:rStyle w:val="Hyperlink"/>
            <w:rFonts w:cs="Arial"/>
            <w:color w:val="000000" w:themeColor="text1"/>
            <w:u w:val="none"/>
            <w:rPrChange w:id="2214" w:author="VP03" w:date="2017-09-11T04:27:00Z">
              <w:rPr>
                <w:rStyle w:val="Hyperlink"/>
                <w:rFonts w:cs="Arial"/>
                <w:color w:val="000000" w:themeColor="text1"/>
                <w:u w:val="none"/>
                <w:lang w:val="en-US"/>
              </w:rPr>
            </w:rPrChange>
          </w:rPr>
          <w:t>2</w:t>
        </w:r>
        <w:r w:rsidR="00C9065A">
          <w:rPr>
            <w:rStyle w:val="Hyperlink"/>
            <w:rFonts w:cs="Arial"/>
            <w:color w:val="000000" w:themeColor="text1"/>
            <w:u w:val="none"/>
            <w:lang w:val="en-US"/>
          </w:rPr>
          <w:t>M</w:t>
        </w:r>
        <w:r w:rsidR="00C9065A" w:rsidRPr="00C9065A">
          <w:rPr>
            <w:rStyle w:val="Hyperlink"/>
            <w:rFonts w:cs="Arial"/>
            <w:color w:val="000000" w:themeColor="text1"/>
            <w:u w:val="none"/>
            <w:rPrChange w:id="2215" w:author="VP03" w:date="2017-09-11T04:27:00Z">
              <w:rPr>
                <w:rStyle w:val="Hyperlink"/>
                <w:rFonts w:cs="Arial"/>
                <w:color w:val="000000" w:themeColor="text1"/>
                <w:u w:val="none"/>
                <w:lang w:val="en-US"/>
              </w:rPr>
            </w:rPrChange>
          </w:rPr>
          <w:t>/</w:t>
        </w:r>
        <w:r w:rsidR="00C9065A">
          <w:rPr>
            <w:rStyle w:val="Hyperlink"/>
            <w:rFonts w:cs="Arial"/>
            <w:color w:val="000000" w:themeColor="text1"/>
            <w:u w:val="none"/>
            <w:lang w:val="en-US"/>
          </w:rPr>
          <w:t>IoT</w:t>
        </w:r>
        <w:r w:rsidR="00C9065A" w:rsidRPr="00C9065A">
          <w:rPr>
            <w:rStyle w:val="Hyperlink"/>
            <w:rFonts w:cs="Arial"/>
            <w:color w:val="000000" w:themeColor="text1"/>
            <w:u w:val="none"/>
            <w:rPrChange w:id="2216" w:author="VP03" w:date="2017-09-11T04:27:00Z">
              <w:rPr>
                <w:rStyle w:val="Hyperlink"/>
                <w:rFonts w:cs="Arial"/>
                <w:color w:val="000000" w:themeColor="text1"/>
                <w:u w:val="none"/>
                <w:lang w:val="en-US"/>
              </w:rPr>
            </w:rPrChange>
          </w:rPr>
          <w:t xml:space="preserve">. </w:t>
        </w:r>
      </w:ins>
      <w:ins w:id="2217" w:author="VP03" w:date="2017-09-11T04:33:00Z">
        <w:r w:rsidR="009C7586">
          <w:rPr>
            <w:rStyle w:val="Hyperlink"/>
            <w:rFonts w:cs="Arial"/>
            <w:color w:val="000000" w:themeColor="text1"/>
            <w:u w:val="none"/>
          </w:rPr>
          <w:t>При этом устройства малого радиуса действия не относятся ни к одной</w:t>
        </w:r>
      </w:ins>
      <w:ins w:id="2218" w:author="VP03" w:date="2017-09-11T04:34:00Z">
        <w:r w:rsidR="009C7586">
          <w:rPr>
            <w:rStyle w:val="Hyperlink"/>
            <w:rFonts w:cs="Arial"/>
            <w:color w:val="000000" w:themeColor="text1"/>
            <w:u w:val="none"/>
          </w:rPr>
          <w:t xml:space="preserve"> из служб радиосвязи и не регулируются Регламентом радиосвязи(исключение составляют </w:t>
        </w:r>
        <w:r w:rsidR="009C7586">
          <w:rPr>
            <w:rStyle w:val="Hyperlink"/>
            <w:rFonts w:cs="Arial"/>
            <w:color w:val="000000" w:themeColor="text1"/>
            <w:u w:val="none"/>
            <w:lang w:val="en-US"/>
          </w:rPr>
          <w:t>RLAN</w:t>
        </w:r>
        <w:r w:rsidR="009C7586" w:rsidRPr="009C7586">
          <w:rPr>
            <w:rStyle w:val="Hyperlink"/>
            <w:rFonts w:cs="Arial"/>
            <w:color w:val="000000" w:themeColor="text1"/>
            <w:u w:val="none"/>
            <w:rPrChange w:id="2219" w:author="VP03" w:date="2017-09-11T04:34:00Z">
              <w:rPr>
                <w:rStyle w:val="Hyperlink"/>
                <w:rFonts w:cs="Arial"/>
                <w:color w:val="000000" w:themeColor="text1"/>
                <w:u w:val="none"/>
                <w:lang w:val="en-US"/>
              </w:rPr>
            </w:rPrChange>
          </w:rPr>
          <w:t xml:space="preserve"> </w:t>
        </w:r>
        <w:r w:rsidR="009C7586">
          <w:rPr>
            <w:rStyle w:val="Hyperlink"/>
            <w:rFonts w:cs="Arial"/>
            <w:color w:val="000000" w:themeColor="text1"/>
            <w:u w:val="none"/>
          </w:rPr>
          <w:t xml:space="preserve">в подвижной службе). </w:t>
        </w:r>
      </w:ins>
      <w:ins w:id="2220" w:author="VP03" w:date="2017-09-11T04:33:00Z">
        <w:r w:rsidR="009C7586">
          <w:rPr>
            <w:rStyle w:val="Hyperlink"/>
            <w:rFonts w:cs="Arial"/>
            <w:color w:val="000000" w:themeColor="text1"/>
            <w:u w:val="none"/>
          </w:rPr>
          <w:t>Ф</w:t>
        </w:r>
      </w:ins>
      <w:ins w:id="2221" w:author="VP03" w:date="2017-09-11T04:35:00Z">
        <w:r w:rsidR="009C7586">
          <w:rPr>
            <w:rStyle w:val="Hyperlink"/>
            <w:rFonts w:cs="Arial"/>
            <w:color w:val="000000" w:themeColor="text1"/>
            <w:u w:val="none"/>
          </w:rPr>
          <w:t>актически регулирование использования поло</w:t>
        </w:r>
      </w:ins>
      <w:ins w:id="2222" w:author="VP03" w:date="2017-09-11T04:37:00Z">
        <w:r w:rsidR="009C7586">
          <w:rPr>
            <w:rStyle w:val="Hyperlink"/>
            <w:rFonts w:cs="Arial"/>
            <w:color w:val="000000" w:themeColor="text1"/>
            <w:u w:val="none"/>
          </w:rPr>
          <w:t>с</w:t>
        </w:r>
      </w:ins>
      <w:ins w:id="2223" w:author="VP03" w:date="2017-09-11T04:35:00Z">
        <w:r w:rsidR="009C7586">
          <w:rPr>
            <w:rStyle w:val="Hyperlink"/>
            <w:rFonts w:cs="Arial"/>
            <w:color w:val="000000" w:themeColor="text1"/>
            <w:u w:val="none"/>
          </w:rPr>
          <w:t xml:space="preserve"> радиочастот происходит на региональном или национальном уровнях.</w:t>
        </w:r>
      </w:ins>
      <w:ins w:id="2224" w:author="VP03" w:date="2017-09-11T04:37:00Z">
        <w:r w:rsidR="009C7586">
          <w:rPr>
            <w:rStyle w:val="Hyperlink"/>
            <w:rFonts w:cs="Arial"/>
            <w:color w:val="000000" w:themeColor="text1"/>
            <w:u w:val="none"/>
          </w:rPr>
          <w:t xml:space="preserve"> Но даже при таком регулировании для устройств малого радиуса действия характерна тенденция </w:t>
        </w:r>
      </w:ins>
      <w:ins w:id="2225" w:author="VP03" w:date="2017-09-11T04:38:00Z">
        <w:r w:rsidR="009C7586">
          <w:rPr>
            <w:rStyle w:val="Hyperlink"/>
            <w:rFonts w:cs="Arial"/>
            <w:color w:val="000000" w:themeColor="text1"/>
            <w:u w:val="none"/>
          </w:rPr>
          <w:t>гармонизации на региональном и даже глобальном уровне для удешевления оборудования и простоты его использования в большинстве стран мир</w:t>
        </w:r>
      </w:ins>
      <w:ins w:id="2226" w:author="VP03" w:date="2017-09-11T04:39:00Z">
        <w:r w:rsidR="009C7586">
          <w:rPr>
            <w:rStyle w:val="Hyperlink"/>
            <w:rFonts w:cs="Arial"/>
            <w:color w:val="000000" w:themeColor="text1"/>
            <w:u w:val="none"/>
          </w:rPr>
          <w:t>а.</w:t>
        </w:r>
      </w:ins>
    </w:p>
    <w:p w:rsidR="00EE002D" w:rsidRPr="00EE002D" w:rsidRDefault="00EE002D" w:rsidP="00EE002D">
      <w:pPr>
        <w:ind w:firstLine="567"/>
        <w:rPr>
          <w:ins w:id="2227" w:author="VP03" w:date="2017-09-11T04:35:00Z"/>
          <w:rStyle w:val="Hyperlink"/>
          <w:rFonts w:cs="Arial"/>
          <w:color w:val="000000" w:themeColor="text1"/>
          <w:u w:val="none"/>
          <w:rPrChange w:id="2228" w:author="VP03" w:date="2017-09-11T04:45:00Z">
            <w:rPr>
              <w:ins w:id="2229" w:author="VP03" w:date="2017-09-11T04:35:00Z"/>
              <w:rStyle w:val="Hyperlink"/>
              <w:rFonts w:cs="Arial"/>
              <w:color w:val="000000" w:themeColor="text1"/>
              <w:u w:val="none"/>
            </w:rPr>
          </w:rPrChange>
        </w:rPr>
      </w:pPr>
      <w:ins w:id="2230" w:author="VP03" w:date="2017-09-11T04:45:00Z">
        <w:r>
          <w:rPr>
            <w:rStyle w:val="Hyperlink"/>
            <w:rFonts w:cs="Arial"/>
            <w:color w:val="000000" w:themeColor="text1"/>
            <w:u w:val="none"/>
          </w:rPr>
          <w:t>Несмотря на отсутствие в регламенте радиосвязи положений по устройс</w:t>
        </w:r>
      </w:ins>
      <w:ins w:id="2231" w:author="VP03" w:date="2017-09-11T04:46:00Z">
        <w:r>
          <w:rPr>
            <w:rStyle w:val="Hyperlink"/>
            <w:rFonts w:cs="Arial"/>
            <w:color w:val="000000" w:themeColor="text1"/>
            <w:u w:val="none"/>
          </w:rPr>
          <w:t xml:space="preserve">твам малого радиуса действия, </w:t>
        </w:r>
        <w:r>
          <w:rPr>
            <w:rFonts w:eastAsia="Calibri"/>
          </w:rPr>
          <w:t>расположение</w:t>
        </w:r>
        <w:r w:rsidRPr="008B2282">
          <w:rPr>
            <w:rFonts w:eastAsia="Calibri"/>
          </w:rPr>
          <w:t xml:space="preserve"> </w:t>
        </w:r>
        <w:r>
          <w:rPr>
            <w:rFonts w:eastAsia="Calibri"/>
          </w:rPr>
          <w:t>стран РСС</w:t>
        </w:r>
        <w:r w:rsidRPr="008B2282">
          <w:rPr>
            <w:rFonts w:eastAsia="Calibri"/>
          </w:rPr>
          <w:t xml:space="preserve"> </w:t>
        </w:r>
        <w:r>
          <w:rPr>
            <w:rFonts w:eastAsia="Calibri"/>
          </w:rPr>
          <w:t>в</w:t>
        </w:r>
        <w:r w:rsidRPr="008B2282">
          <w:rPr>
            <w:rFonts w:eastAsia="Calibri"/>
          </w:rPr>
          <w:t xml:space="preserve"> Район</w:t>
        </w:r>
        <w:r>
          <w:rPr>
            <w:rFonts w:eastAsia="Calibri"/>
          </w:rPr>
          <w:t>е</w:t>
        </w:r>
        <w:r w:rsidRPr="008B2282">
          <w:rPr>
            <w:rFonts w:eastAsia="Calibri"/>
          </w:rPr>
          <w:t xml:space="preserve"> 1 МСЭ-</w:t>
        </w:r>
        <w:r w:rsidRPr="008B2282">
          <w:rPr>
            <w:rFonts w:eastAsia="Calibri"/>
            <w:lang w:val="en-US"/>
          </w:rPr>
          <w:t>R</w:t>
        </w:r>
        <w:r w:rsidRPr="008B2282">
          <w:rPr>
            <w:rFonts w:eastAsia="Calibri"/>
          </w:rPr>
          <w:t xml:space="preserve"> и соответствующе</w:t>
        </w:r>
        <w:r>
          <w:rPr>
            <w:rFonts w:eastAsia="Calibri"/>
          </w:rPr>
          <w:t>е</w:t>
        </w:r>
        <w:r w:rsidRPr="008B2282">
          <w:rPr>
            <w:rFonts w:eastAsia="Calibri"/>
          </w:rPr>
          <w:t xml:space="preserve"> этому распределени</w:t>
        </w:r>
      </w:ins>
      <w:ins w:id="2232" w:author="VP03" w:date="2017-09-11T04:47:00Z">
        <w:r>
          <w:rPr>
            <w:rFonts w:eastAsia="Calibri"/>
          </w:rPr>
          <w:t>е</w:t>
        </w:r>
      </w:ins>
      <w:ins w:id="2233" w:author="VP03" w:date="2017-09-11T04:46:00Z">
        <w:r w:rsidRPr="008B2282">
          <w:rPr>
            <w:rFonts w:eastAsia="Calibri"/>
          </w:rPr>
          <w:t xml:space="preserve"> полос частот для сотовой связи</w:t>
        </w:r>
        <w:r>
          <w:rPr>
            <w:rFonts w:eastAsia="Calibri"/>
          </w:rPr>
          <w:t xml:space="preserve"> и других гражданских систем</w:t>
        </w:r>
      </w:ins>
      <w:ins w:id="2234" w:author="VP03" w:date="2017-09-11T04:47:00Z">
        <w:r>
          <w:rPr>
            <w:rFonts w:eastAsia="Calibri"/>
          </w:rPr>
          <w:t xml:space="preserve"> </w:t>
        </w:r>
      </w:ins>
      <w:ins w:id="2235" w:author="VP03" w:date="2017-09-11T04:46:00Z">
        <w:r>
          <w:rPr>
            <w:rFonts w:eastAsia="Calibri"/>
          </w:rPr>
          <w:t>опосредованно влияет и на размещение полос частот для устройств малого радиуса действия</w:t>
        </w:r>
        <w:r w:rsidRPr="008B2282">
          <w:rPr>
            <w:rFonts w:eastAsia="Calibri"/>
          </w:rPr>
          <w:t>.</w:t>
        </w:r>
      </w:ins>
      <w:ins w:id="2236" w:author="VP03" w:date="2017-09-11T04:49:00Z">
        <w:r>
          <w:rPr>
            <w:rFonts w:eastAsia="Calibri"/>
          </w:rPr>
          <w:t xml:space="preserve"> </w:t>
        </w:r>
        <w:r>
          <w:t xml:space="preserve">В области устройств малого радиуса действия в РСС в 2014 году было проведено исследование о национальные регулирования их использования среди стран участниц РСС и подготовлены </w:t>
        </w:r>
        <w:r w:rsidRPr="00B369C0">
          <w:t>«Информационно-справочные материалы по использованию устройств малого радиуса действия в странах участниках РСС</w:t>
        </w:r>
        <w:r>
          <w:t>».</w:t>
        </w:r>
      </w:ins>
      <w:ins w:id="2237" w:author="VP03" w:date="2017-09-11T04:50:00Z">
        <w:r>
          <w:t xml:space="preserve"> Данные материалы показывают, что н</w:t>
        </w:r>
        <w:r w:rsidRPr="00EE002D">
          <w:t xml:space="preserve">аиболее дешевыми и массовыми решениями M2M для </w:t>
        </w:r>
        <w:r>
          <w:t>стран РСС являются</w:t>
        </w:r>
        <w:r w:rsidRPr="00EE002D">
          <w:t xml:space="preserve"> решения, реализованные в гармонизированных на территории Европы полосах частот.</w:t>
        </w:r>
      </w:ins>
      <w:ins w:id="2238" w:author="VP03" w:date="2017-09-11T04:51:00Z">
        <w:r>
          <w:t xml:space="preserve"> В частности, страны РСС активно используют положения </w:t>
        </w:r>
        <w:r w:rsidRPr="008B2282">
          <w:rPr>
            <w:rFonts w:eastAsia="Calibri"/>
          </w:rPr>
          <w:t>Рекомендация ERC/REC 70-03</w:t>
        </w:r>
        <w:r>
          <w:rPr>
            <w:rFonts w:eastAsia="Calibri"/>
          </w:rPr>
          <w:t xml:space="preserve"> по устройствам малого радиуса действия для формирования </w:t>
        </w:r>
      </w:ins>
      <w:ins w:id="2239" w:author="VP03" w:date="2017-09-11T04:52:00Z">
        <w:r>
          <w:rPr>
            <w:rFonts w:eastAsia="Calibri"/>
          </w:rPr>
          <w:t>национального</w:t>
        </w:r>
      </w:ins>
      <w:ins w:id="2240" w:author="VP03" w:date="2017-09-11T04:51:00Z">
        <w:r>
          <w:rPr>
            <w:rFonts w:eastAsia="Calibri"/>
          </w:rPr>
          <w:t xml:space="preserve"> рег</w:t>
        </w:r>
      </w:ins>
      <w:ins w:id="2241" w:author="VP03" w:date="2017-09-11T04:52:00Z">
        <w:r>
          <w:rPr>
            <w:rFonts w:eastAsia="Calibri"/>
          </w:rPr>
          <w:t>улирования.</w:t>
        </w:r>
      </w:ins>
      <w:ins w:id="2242" w:author="VP03" w:date="2017-09-11T04:51:00Z">
        <w:r w:rsidRPr="008B2282">
          <w:rPr>
            <w:rFonts w:eastAsia="Calibri"/>
          </w:rPr>
          <w:t xml:space="preserve"> </w:t>
        </w:r>
      </w:ins>
      <w:ins w:id="2243" w:author="VP03" w:date="2017-09-11T04:53:00Z">
        <w:r>
          <w:rPr>
            <w:rFonts w:eastAsia="Calibri"/>
          </w:rPr>
          <w:t>При этом</w:t>
        </w:r>
        <w:r w:rsidRPr="008B2282">
          <w:rPr>
            <w:rFonts w:eastAsia="Calibri"/>
          </w:rPr>
          <w:t xml:space="preserve"> выделение полос частот для устройств малого радиуса действия</w:t>
        </w:r>
        <w:r>
          <w:rPr>
            <w:rFonts w:eastAsia="Calibri"/>
          </w:rPr>
          <w:t xml:space="preserve"> на национальном уровне в странах РСС, как правило,</w:t>
        </w:r>
        <w:r w:rsidRPr="008B2282">
          <w:rPr>
            <w:rFonts w:eastAsia="Calibri"/>
          </w:rPr>
          <w:t xml:space="preserve"> осуществля</w:t>
        </w:r>
        <w:r>
          <w:rPr>
            <w:rFonts w:eastAsia="Calibri"/>
          </w:rPr>
          <w:t>ется</w:t>
        </w:r>
        <w:r w:rsidRPr="008B2282">
          <w:rPr>
            <w:rFonts w:eastAsia="Calibri"/>
          </w:rPr>
          <w:t xml:space="preserve"> не в полном согласии с Рекомендацией ERC 70-03</w:t>
        </w:r>
      </w:ins>
      <w:ins w:id="2244" w:author="VP03" w:date="2017-09-11T04:54:00Z">
        <w:r>
          <w:rPr>
            <w:rFonts w:eastAsia="Calibri"/>
          </w:rPr>
          <w:t>, и каждая страна может вводить особенности регулирования той или иной полосы в зависимости от национальных условий</w:t>
        </w:r>
      </w:ins>
      <w:ins w:id="2245" w:author="VP03" w:date="2017-09-11T04:53:00Z">
        <w:r w:rsidRPr="008B2282">
          <w:rPr>
            <w:rFonts w:eastAsia="Calibri"/>
          </w:rPr>
          <w:t>.</w:t>
        </w:r>
      </w:ins>
    </w:p>
    <w:p w:rsidR="00EE002D" w:rsidRPr="00EE002D" w:rsidRDefault="009C7586" w:rsidP="00EE002D">
      <w:pPr>
        <w:ind w:firstLine="567"/>
        <w:rPr>
          <w:ins w:id="2246" w:author="VP03" w:date="2017-09-11T04:55:00Z"/>
          <w:rFonts w:cs="Arial"/>
          <w:color w:val="000000" w:themeColor="text1"/>
        </w:rPr>
      </w:pPr>
      <w:ins w:id="2247" w:author="VP03" w:date="2017-09-11T04:37:00Z">
        <w:r w:rsidRPr="00ED76D8" w:rsidDel="00ED76D8">
          <w:rPr>
            <w:rStyle w:val="Hyperlink"/>
            <w:rFonts w:cs="Arial"/>
            <w:color w:val="000000" w:themeColor="text1"/>
            <w:u w:val="none"/>
            <w:rPrChange w:id="2248" w:author="VP03" w:date="2017-09-11T04:15:00Z">
              <w:rPr>
                <w:rStyle w:val="Hyperlink"/>
                <w:rFonts w:cs="Arial"/>
                <w:color w:val="000000" w:themeColor="text1"/>
                <w:u w:val="none"/>
              </w:rPr>
            </w:rPrChange>
          </w:rPr>
          <w:t xml:space="preserve"> </w:t>
        </w:r>
      </w:ins>
      <w:ins w:id="2249" w:author="VP03" w:date="2017-09-11T04:55:00Z">
        <w:r w:rsidR="00EE002D" w:rsidRPr="00EE002D">
          <w:rPr>
            <w:rFonts w:cs="Arial"/>
            <w:color w:val="000000" w:themeColor="text1"/>
          </w:rPr>
          <w:t>В соответствии с Рекомендацией ERC/REC 70-03 выделяется тринадцать областей применения стандартных устройств малого радиуса действия. В интересах М2М</w:t>
        </w:r>
        <w:r w:rsidR="00EE002D" w:rsidRPr="00EE002D">
          <w:rPr>
            <w:rFonts w:cs="Arial"/>
            <w:color w:val="000000" w:themeColor="text1"/>
            <w:rPrChange w:id="2250" w:author="VP03" w:date="2017-09-11T04:55:00Z">
              <w:rPr>
                <w:rFonts w:cs="Arial"/>
                <w:color w:val="000000" w:themeColor="text1"/>
                <w:lang w:val="en-US"/>
              </w:rPr>
            </w:rPrChange>
          </w:rPr>
          <w:t>/</w:t>
        </w:r>
        <w:r w:rsidR="00EE002D">
          <w:rPr>
            <w:rFonts w:cs="Arial"/>
            <w:color w:val="000000" w:themeColor="text1"/>
            <w:lang w:val="en-US"/>
          </w:rPr>
          <w:t>IoT</w:t>
        </w:r>
        <w:r w:rsidR="00EE002D" w:rsidRPr="00EE002D">
          <w:rPr>
            <w:rFonts w:cs="Arial"/>
            <w:color w:val="000000" w:themeColor="text1"/>
          </w:rPr>
          <w:t xml:space="preserve"> коммуникаций используются многие из данных областей применения, а именно: </w:t>
        </w:r>
      </w:ins>
    </w:p>
    <w:p w:rsidR="00EE002D" w:rsidRPr="00EE002D" w:rsidRDefault="00EE002D" w:rsidP="00EE002D">
      <w:pPr>
        <w:numPr>
          <w:ilvl w:val="0"/>
          <w:numId w:val="27"/>
        </w:numPr>
        <w:rPr>
          <w:ins w:id="2251" w:author="VP03" w:date="2017-09-11T04:55:00Z"/>
          <w:rFonts w:cs="Arial"/>
          <w:color w:val="000000" w:themeColor="text1"/>
        </w:rPr>
      </w:pPr>
      <w:ins w:id="2252" w:author="VP03" w:date="2017-09-11T04:55:00Z">
        <w:r w:rsidRPr="00EE002D">
          <w:rPr>
            <w:rFonts w:cs="Arial"/>
            <w:color w:val="000000" w:themeColor="text1"/>
          </w:rPr>
          <w:t>Неспециализированные устройства;</w:t>
        </w:r>
      </w:ins>
    </w:p>
    <w:p w:rsidR="00EE002D" w:rsidRPr="00EE002D" w:rsidRDefault="00EE002D" w:rsidP="00EE002D">
      <w:pPr>
        <w:numPr>
          <w:ilvl w:val="0"/>
          <w:numId w:val="27"/>
        </w:numPr>
        <w:rPr>
          <w:ins w:id="2253" w:author="VP03" w:date="2017-09-11T04:55:00Z"/>
          <w:rFonts w:cs="Arial"/>
          <w:color w:val="000000" w:themeColor="text1"/>
        </w:rPr>
      </w:pPr>
      <w:ins w:id="2254" w:author="VP03" w:date="2017-09-11T04:55:00Z">
        <w:r w:rsidRPr="00EE002D">
          <w:rPr>
            <w:rFonts w:cs="Arial"/>
            <w:color w:val="000000" w:themeColor="text1"/>
          </w:rPr>
          <w:t>Устройства слежения и сбора данных;</w:t>
        </w:r>
      </w:ins>
    </w:p>
    <w:p w:rsidR="00EE002D" w:rsidRPr="00EE002D" w:rsidRDefault="00EE002D" w:rsidP="00EE002D">
      <w:pPr>
        <w:numPr>
          <w:ilvl w:val="0"/>
          <w:numId w:val="27"/>
        </w:numPr>
        <w:rPr>
          <w:ins w:id="2255" w:author="VP03" w:date="2017-09-11T04:55:00Z"/>
          <w:rFonts w:cs="Arial"/>
          <w:color w:val="000000" w:themeColor="text1"/>
        </w:rPr>
      </w:pPr>
      <w:ins w:id="2256" w:author="VP03" w:date="2017-09-11T04:55:00Z">
        <w:r w:rsidRPr="00EE002D">
          <w:rPr>
            <w:rFonts w:cs="Arial"/>
            <w:color w:val="000000" w:themeColor="text1"/>
          </w:rPr>
          <w:t>Широкополосные системы передачи данных;</w:t>
        </w:r>
      </w:ins>
    </w:p>
    <w:p w:rsidR="00EE002D" w:rsidRPr="00EE002D" w:rsidRDefault="00EE002D" w:rsidP="00EE002D">
      <w:pPr>
        <w:numPr>
          <w:ilvl w:val="0"/>
          <w:numId w:val="27"/>
        </w:numPr>
        <w:rPr>
          <w:ins w:id="2257" w:author="VP03" w:date="2017-09-11T04:55:00Z"/>
          <w:rFonts w:cs="Arial"/>
          <w:color w:val="000000" w:themeColor="text1"/>
        </w:rPr>
      </w:pPr>
      <w:ins w:id="2258" w:author="VP03" w:date="2017-09-11T04:55:00Z">
        <w:r w:rsidRPr="00EE002D">
          <w:rPr>
            <w:rFonts w:cs="Arial"/>
            <w:color w:val="000000" w:themeColor="text1"/>
          </w:rPr>
          <w:t>Дорожный транспорт и телематика трафика (RTTT);</w:t>
        </w:r>
      </w:ins>
    </w:p>
    <w:p w:rsidR="00EE002D" w:rsidRPr="00EE002D" w:rsidRDefault="00EE002D" w:rsidP="00EE002D">
      <w:pPr>
        <w:numPr>
          <w:ilvl w:val="0"/>
          <w:numId w:val="27"/>
        </w:numPr>
        <w:rPr>
          <w:ins w:id="2259" w:author="VP03" w:date="2017-09-11T04:55:00Z"/>
          <w:rFonts w:cs="Arial"/>
          <w:color w:val="000000" w:themeColor="text1"/>
        </w:rPr>
      </w:pPr>
      <w:ins w:id="2260" w:author="VP03" w:date="2017-09-11T04:55:00Z">
        <w:r w:rsidRPr="00EE002D">
          <w:rPr>
            <w:rFonts w:cs="Arial"/>
            <w:color w:val="000000" w:themeColor="text1"/>
          </w:rPr>
          <w:t>Сигнализации;</w:t>
        </w:r>
      </w:ins>
    </w:p>
    <w:p w:rsidR="00EE002D" w:rsidRPr="00EE002D" w:rsidRDefault="00EE002D" w:rsidP="00EE002D">
      <w:pPr>
        <w:numPr>
          <w:ilvl w:val="0"/>
          <w:numId w:val="27"/>
        </w:numPr>
        <w:rPr>
          <w:ins w:id="2261" w:author="VP03" w:date="2017-09-11T04:55:00Z"/>
          <w:rFonts w:cs="Arial"/>
          <w:color w:val="000000" w:themeColor="text1"/>
        </w:rPr>
      </w:pPr>
      <w:ins w:id="2262" w:author="VP03" w:date="2017-09-11T04:55:00Z">
        <w:r w:rsidRPr="00EE002D">
          <w:rPr>
            <w:rFonts w:cs="Arial"/>
            <w:color w:val="000000" w:themeColor="text1"/>
          </w:rPr>
          <w:t>Индукционные устройства;</w:t>
        </w:r>
      </w:ins>
    </w:p>
    <w:p w:rsidR="00EE002D" w:rsidRPr="00EE002D" w:rsidRDefault="00EE002D" w:rsidP="00EE002D">
      <w:pPr>
        <w:numPr>
          <w:ilvl w:val="0"/>
          <w:numId w:val="27"/>
        </w:numPr>
        <w:rPr>
          <w:ins w:id="2263" w:author="VP03" w:date="2017-09-11T04:55:00Z"/>
          <w:rFonts w:cs="Arial"/>
          <w:color w:val="000000" w:themeColor="text1"/>
        </w:rPr>
      </w:pPr>
      <w:ins w:id="2264" w:author="VP03" w:date="2017-09-11T04:55:00Z">
        <w:r w:rsidRPr="00EE002D">
          <w:rPr>
            <w:rFonts w:cs="Arial"/>
            <w:color w:val="000000" w:themeColor="text1"/>
          </w:rPr>
          <w:t>Системы радиочастотной идентификации (</w:t>
        </w:r>
        <w:r w:rsidRPr="00EE002D">
          <w:rPr>
            <w:rFonts w:cs="Arial"/>
            <w:color w:val="000000" w:themeColor="text1"/>
            <w:lang w:val="en-US"/>
          </w:rPr>
          <w:t>RFID</w:t>
        </w:r>
        <w:r w:rsidRPr="00EE002D">
          <w:rPr>
            <w:rFonts w:cs="Arial"/>
            <w:color w:val="000000" w:themeColor="text1"/>
          </w:rPr>
          <w:t>);</w:t>
        </w:r>
      </w:ins>
    </w:p>
    <w:p w:rsidR="00EE002D" w:rsidRPr="00EE002D" w:rsidRDefault="00EE002D" w:rsidP="00EE002D">
      <w:pPr>
        <w:numPr>
          <w:ilvl w:val="0"/>
          <w:numId w:val="27"/>
        </w:numPr>
        <w:rPr>
          <w:ins w:id="2265" w:author="VP03" w:date="2017-09-11T04:55:00Z"/>
          <w:rFonts w:cs="Arial"/>
          <w:color w:val="000000" w:themeColor="text1"/>
        </w:rPr>
      </w:pPr>
      <w:ins w:id="2266" w:author="VP03" w:date="2017-09-11T04:55:00Z">
        <w:r w:rsidRPr="00EE002D">
          <w:rPr>
            <w:rFonts w:cs="Arial"/>
            <w:color w:val="000000" w:themeColor="text1"/>
          </w:rPr>
          <w:t>Активные медицинские имплантаты.</w:t>
        </w:r>
      </w:ins>
    </w:p>
    <w:p w:rsidR="00ED76D8" w:rsidRDefault="00EE002D" w:rsidP="00EE002D">
      <w:pPr>
        <w:ind w:firstLine="567"/>
        <w:rPr>
          <w:ins w:id="2267" w:author="VP03" w:date="2017-09-11T04:15:00Z"/>
          <w:rStyle w:val="Hyperlink"/>
          <w:rFonts w:cs="Arial"/>
          <w:color w:val="000000" w:themeColor="text1"/>
          <w:u w:val="none"/>
        </w:rPr>
      </w:pPr>
      <w:ins w:id="2268" w:author="VP03" w:date="2017-09-11T04:55:00Z">
        <w:r w:rsidRPr="00EE002D" w:rsidDel="00ED76D8">
          <w:rPr>
            <w:rFonts w:cs="Arial"/>
            <w:color w:val="000000" w:themeColor="text1"/>
            <w:rPrChange w:id="2269" w:author="VP03" w:date="2017-09-11T04:15:00Z">
              <w:rPr>
                <w:rFonts w:cs="Arial"/>
                <w:color w:val="000000" w:themeColor="text1"/>
              </w:rPr>
            </w:rPrChange>
          </w:rPr>
          <w:t xml:space="preserve"> </w:t>
        </w:r>
      </w:ins>
      <w:del w:id="2270" w:author="VP03" w:date="2017-09-11T04:15:00Z">
        <w:r w:rsidR="00BF1BAC" w:rsidRPr="00ED76D8" w:rsidDel="00ED76D8">
          <w:rPr>
            <w:rStyle w:val="Hyperlink"/>
            <w:rFonts w:cs="Arial"/>
            <w:color w:val="000000" w:themeColor="text1"/>
            <w:u w:val="none"/>
            <w:rPrChange w:id="2271" w:author="VP03" w:date="2017-09-11T04:15:00Z">
              <w:rPr>
                <w:rStyle w:val="Hyperlink"/>
                <w:rFonts w:cs="Arial"/>
                <w:color w:val="000000" w:themeColor="text1"/>
                <w:highlight w:val="yellow"/>
                <w:u w:val="none"/>
              </w:rPr>
            </w:rPrChange>
          </w:rPr>
          <w:delText xml:space="preserve">[Обобщенные сведения об анализе востребованности тех или иных полос радиочастот в рамках устройств малого радиуса действия для построения сетей </w:delText>
        </w:r>
        <w:r w:rsidR="00BF1BAC" w:rsidRPr="00ED76D8" w:rsidDel="00ED76D8">
          <w:rPr>
            <w:rStyle w:val="Hyperlink"/>
            <w:rFonts w:cs="Arial"/>
            <w:color w:val="000000" w:themeColor="text1"/>
            <w:u w:val="none"/>
            <w:lang w:val="en-US"/>
            <w:rPrChange w:id="2272" w:author="VP03" w:date="2017-09-11T04:15:00Z">
              <w:rPr>
                <w:rStyle w:val="Hyperlink"/>
                <w:rFonts w:cs="Arial"/>
                <w:color w:val="000000" w:themeColor="text1"/>
                <w:highlight w:val="yellow"/>
                <w:u w:val="none"/>
                <w:lang w:val="en-US"/>
              </w:rPr>
            </w:rPrChange>
          </w:rPr>
          <w:delText>IoT</w:delText>
        </w:r>
        <w:r w:rsidR="00BF1BAC" w:rsidRPr="00ED76D8" w:rsidDel="00ED76D8">
          <w:rPr>
            <w:rStyle w:val="Hyperlink"/>
            <w:rFonts w:cs="Arial"/>
            <w:color w:val="000000" w:themeColor="text1"/>
            <w:u w:val="none"/>
            <w:rPrChange w:id="2273" w:author="VP03" w:date="2017-09-11T04:15:00Z">
              <w:rPr>
                <w:rStyle w:val="Hyperlink"/>
                <w:rFonts w:cs="Arial"/>
                <w:color w:val="000000" w:themeColor="text1"/>
                <w:highlight w:val="yellow"/>
                <w:u w:val="none"/>
              </w:rPr>
            </w:rPrChange>
          </w:rPr>
          <w:delText>].</w:delText>
        </w:r>
      </w:del>
    </w:p>
    <w:p w:rsidR="00BF1BAC" w:rsidRDefault="00EE002D" w:rsidP="00BF1BAC">
      <w:pPr>
        <w:ind w:firstLine="567"/>
        <w:rPr>
          <w:ins w:id="2274" w:author="VP03" w:date="2017-09-11T04:57:00Z"/>
          <w:rStyle w:val="Hyperlink"/>
          <w:rFonts w:cs="Arial"/>
          <w:color w:val="000000" w:themeColor="text1"/>
          <w:u w:val="none"/>
        </w:rPr>
      </w:pPr>
      <w:ins w:id="2275" w:author="VP03" w:date="2017-09-11T04:55:00Z">
        <w:r w:rsidRPr="008B2282">
          <w:rPr>
            <w:rFonts w:eastAsia="Calibri"/>
          </w:rPr>
          <w:t>В таблице 4.</w:t>
        </w:r>
        <w:r w:rsidRPr="00EE002D">
          <w:rPr>
            <w:rFonts w:eastAsia="Calibri"/>
            <w:rPrChange w:id="2276" w:author="VP03" w:date="2017-09-11T04:56:00Z">
              <w:rPr>
                <w:rFonts w:eastAsia="Calibri"/>
                <w:lang w:val="en-US"/>
              </w:rPr>
            </w:rPrChange>
          </w:rPr>
          <w:t>1</w:t>
        </w:r>
        <w:r w:rsidRPr="008B2282">
          <w:rPr>
            <w:rFonts w:eastAsia="Calibri"/>
          </w:rPr>
          <w:t xml:space="preserve"> представлены полосы частот, которые используются для M2M коммуникаций сегодня и в перспективе</w:t>
        </w:r>
        <w:r>
          <w:rPr>
            <w:rFonts w:eastAsia="Calibri"/>
          </w:rPr>
          <w:t xml:space="preserve">, для которых целесообразно </w:t>
        </w:r>
      </w:ins>
      <w:ins w:id="2277" w:author="VP03" w:date="2017-09-11T04:56:00Z">
        <w:r>
          <w:rPr>
            <w:rFonts w:eastAsia="Calibri"/>
          </w:rPr>
          <w:t>рассмотреть</w:t>
        </w:r>
      </w:ins>
      <w:ins w:id="2278" w:author="VP03" w:date="2017-09-11T04:55:00Z">
        <w:r>
          <w:rPr>
            <w:rFonts w:eastAsia="Calibri"/>
          </w:rPr>
          <w:t xml:space="preserve"> </w:t>
        </w:r>
      </w:ins>
      <w:ins w:id="2279" w:author="VP03" w:date="2017-09-11T04:56:00Z">
        <w:r>
          <w:rPr>
            <w:rFonts w:eastAsia="Calibri"/>
          </w:rPr>
          <w:t>возможность</w:t>
        </w:r>
      </w:ins>
      <w:ins w:id="2280" w:author="VP03" w:date="2017-09-11T04:55:00Z">
        <w:r>
          <w:rPr>
            <w:rFonts w:eastAsia="Calibri"/>
          </w:rPr>
          <w:t xml:space="preserve"> использовани</w:t>
        </w:r>
      </w:ins>
      <w:ins w:id="2281" w:author="VP03" w:date="2017-09-11T04:56:00Z">
        <w:r>
          <w:rPr>
            <w:rFonts w:eastAsia="Calibri"/>
          </w:rPr>
          <w:t>я на национальном уровне</w:t>
        </w:r>
      </w:ins>
      <w:ins w:id="2282" w:author="VP03" w:date="2017-09-11T04:55:00Z">
        <w:r>
          <w:rPr>
            <w:rFonts w:eastAsia="Calibri"/>
          </w:rPr>
          <w:t>, чтобы в полной мере воспользоваться массовыми и дешевыми устройствами М2М</w:t>
        </w:r>
      </w:ins>
      <w:ins w:id="2283" w:author="VP03" w:date="2017-09-11T04:57:00Z">
        <w:r w:rsidRPr="00EE002D">
          <w:rPr>
            <w:rFonts w:eastAsia="Calibri"/>
            <w:rPrChange w:id="2284" w:author="VP03" w:date="2017-09-11T04:57:00Z">
              <w:rPr>
                <w:rFonts w:eastAsia="Calibri"/>
                <w:lang w:val="en-US"/>
              </w:rPr>
            </w:rPrChange>
          </w:rPr>
          <w:t>/</w:t>
        </w:r>
        <w:r>
          <w:rPr>
            <w:rFonts w:eastAsia="Calibri"/>
            <w:lang w:val="en-US"/>
          </w:rPr>
          <w:t>IoT</w:t>
        </w:r>
      </w:ins>
      <w:ins w:id="2285" w:author="VP03" w:date="2017-09-11T04:55:00Z">
        <w:r w:rsidRPr="008B2282">
          <w:rPr>
            <w:rFonts w:eastAsia="Calibri"/>
          </w:rPr>
          <w:t xml:space="preserve">. Наряду с полосами частот для каждого решения указываются их достоинства и недостатки. </w:t>
        </w:r>
      </w:ins>
      <w:r w:rsidR="00BF1BAC" w:rsidRPr="00CF3888">
        <w:rPr>
          <w:rStyle w:val="Hyperlink"/>
          <w:rFonts w:cs="Arial"/>
          <w:color w:val="000000" w:themeColor="text1"/>
          <w:u w:val="none"/>
        </w:rPr>
        <w:t xml:space="preserve"> </w:t>
      </w:r>
    </w:p>
    <w:p w:rsidR="00EE002D" w:rsidRDefault="00EE002D" w:rsidP="00BF1BAC">
      <w:pPr>
        <w:ind w:firstLine="567"/>
        <w:rPr>
          <w:ins w:id="2286" w:author="VP03" w:date="2017-09-11T04:57:00Z"/>
          <w:rStyle w:val="Hyperlink"/>
          <w:rFonts w:cs="Arial"/>
          <w:color w:val="000000" w:themeColor="text1"/>
          <w:u w:val="none"/>
        </w:rPr>
      </w:pPr>
    </w:p>
    <w:p w:rsidR="00117D88" w:rsidRDefault="00117D88" w:rsidP="00BF1BAC">
      <w:pPr>
        <w:ind w:firstLine="567"/>
        <w:rPr>
          <w:ins w:id="2287" w:author="VP03" w:date="2017-09-11T04:58:00Z"/>
          <w:rStyle w:val="Hyperlink"/>
          <w:rFonts w:cs="Arial"/>
          <w:color w:val="000000" w:themeColor="text1"/>
          <w:u w:val="none"/>
        </w:rPr>
        <w:sectPr w:rsidR="00117D88" w:rsidSect="00D700C8">
          <w:pgSz w:w="11907" w:h="16840" w:code="9"/>
          <w:pgMar w:top="1134" w:right="907" w:bottom="567" w:left="1418" w:header="720" w:footer="0" w:gutter="0"/>
          <w:cols w:space="720"/>
          <w:titlePg/>
          <w:docGrid w:linePitch="326"/>
        </w:sectPr>
      </w:pPr>
    </w:p>
    <w:p w:rsidR="00EE002D" w:rsidRDefault="00EE002D" w:rsidP="00BF1BAC">
      <w:pPr>
        <w:ind w:firstLine="567"/>
        <w:rPr>
          <w:ins w:id="2288" w:author="VP03" w:date="2017-09-11T04:58:00Z"/>
          <w:rStyle w:val="Hyperlink"/>
          <w:rFonts w:cs="Arial"/>
          <w:color w:val="000000" w:themeColor="text1"/>
          <w:u w:val="none"/>
        </w:rPr>
      </w:pPr>
    </w:p>
    <w:p w:rsidR="00117D88" w:rsidRPr="00117D88" w:rsidRDefault="00117D88" w:rsidP="00117D88">
      <w:pPr>
        <w:rPr>
          <w:ins w:id="2289" w:author="VP03" w:date="2017-09-11T04:58:00Z"/>
          <w:rFonts w:eastAsia="Calibri"/>
          <w:rPrChange w:id="2290" w:author="VP03" w:date="2017-09-11T04:59:00Z">
            <w:rPr>
              <w:ins w:id="2291" w:author="VP03" w:date="2017-09-11T04:58:00Z"/>
              <w:rFonts w:eastAsia="Calibri"/>
            </w:rPr>
          </w:rPrChange>
        </w:rPr>
      </w:pPr>
      <w:ins w:id="2292" w:author="VP03" w:date="2017-09-11T04:58:00Z">
        <w:r w:rsidRPr="008B2282">
          <w:rPr>
            <w:rFonts w:eastAsia="Calibri"/>
          </w:rPr>
          <w:t>Таблица 4.</w:t>
        </w:r>
        <w:r w:rsidRPr="00117D88">
          <w:rPr>
            <w:rFonts w:eastAsia="Calibri"/>
            <w:rPrChange w:id="2293" w:author="VP03" w:date="2017-09-11T04:58:00Z">
              <w:rPr>
                <w:rFonts w:eastAsia="Calibri"/>
                <w:lang w:val="en-US"/>
              </w:rPr>
            </w:rPrChange>
          </w:rPr>
          <w:t xml:space="preserve">1 - </w:t>
        </w:r>
        <w:r w:rsidRPr="008B2282">
          <w:rPr>
            <w:rFonts w:eastAsia="Calibri"/>
          </w:rPr>
          <w:t>Сводная таблица полос частот для М2М решений</w:t>
        </w:r>
        <w:r>
          <w:rPr>
            <w:rFonts w:eastAsia="Calibri"/>
          </w:rPr>
          <w:t xml:space="preserve"> </w:t>
        </w:r>
      </w:ins>
    </w:p>
    <w:tbl>
      <w:tblPr>
        <w:tblW w:w="13041" w:type="dxa"/>
        <w:tblInd w:w="40" w:type="dxa"/>
        <w:tblLayout w:type="fixed"/>
        <w:tblCellMar>
          <w:left w:w="40" w:type="dxa"/>
          <w:right w:w="40" w:type="dxa"/>
        </w:tblCellMar>
        <w:tblLook w:val="0000" w:firstRow="0" w:lastRow="0" w:firstColumn="0" w:lastColumn="0" w:noHBand="0" w:noVBand="0"/>
      </w:tblPr>
      <w:tblGrid>
        <w:gridCol w:w="1985"/>
        <w:gridCol w:w="3827"/>
        <w:gridCol w:w="3686"/>
        <w:gridCol w:w="3543"/>
      </w:tblGrid>
      <w:tr w:rsidR="00117D88" w:rsidRPr="008B2282" w:rsidTr="005939A0">
        <w:trPr>
          <w:cantSplit/>
          <w:tblHeader/>
          <w:ins w:id="2294"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295" w:author="VP03" w:date="2017-09-11T04:58:00Z"/>
                <w:rFonts w:eastAsia="Calibri"/>
                <w:b/>
                <w:bCs/>
              </w:rPr>
            </w:pPr>
            <w:ins w:id="2296" w:author="VP03" w:date="2017-09-11T04:58:00Z">
              <w:r w:rsidRPr="008B2282">
                <w:rPr>
                  <w:rFonts w:eastAsia="Calibri"/>
                  <w:b/>
                  <w:bCs/>
                </w:rPr>
                <w:t>Полоса частот</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297" w:author="VP03" w:date="2017-09-11T04:58:00Z"/>
                <w:rFonts w:eastAsia="Calibri"/>
                <w:b/>
                <w:bCs/>
              </w:rPr>
            </w:pPr>
            <w:ins w:id="2298" w:author="VP03" w:date="2017-09-11T04:58:00Z">
              <w:r w:rsidRPr="008B2282">
                <w:rPr>
                  <w:rFonts w:eastAsia="Calibri"/>
                  <w:b/>
                  <w:bCs/>
                </w:rPr>
                <w:t>Применение/Технология</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299" w:author="VP03" w:date="2017-09-11T04:58:00Z"/>
                <w:rFonts w:eastAsia="Calibri"/>
                <w:b/>
                <w:bCs/>
              </w:rPr>
            </w:pPr>
            <w:ins w:id="2300" w:author="VP03" w:date="2017-09-11T04:58:00Z">
              <w:r w:rsidRPr="008B2282">
                <w:rPr>
                  <w:rFonts w:eastAsia="Calibri"/>
                  <w:b/>
                  <w:bCs/>
                </w:rPr>
                <w:t>Достоинства</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01" w:author="VP03" w:date="2017-09-11T04:58:00Z"/>
                <w:rFonts w:eastAsia="Calibri"/>
                <w:b/>
                <w:bCs/>
              </w:rPr>
            </w:pPr>
            <w:ins w:id="2302" w:author="VP03" w:date="2017-09-11T04:58:00Z">
              <w:r w:rsidRPr="008B2282">
                <w:rPr>
                  <w:rFonts w:eastAsia="Calibri"/>
                  <w:b/>
                  <w:bCs/>
                </w:rPr>
                <w:t>Недостатки</w:t>
              </w:r>
            </w:ins>
          </w:p>
        </w:tc>
      </w:tr>
      <w:tr w:rsidR="00117D88" w:rsidRPr="008B2282" w:rsidTr="005939A0">
        <w:trPr>
          <w:cantSplit/>
          <w:ins w:id="2303"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04" w:author="VP03" w:date="2017-09-11T04:58:00Z"/>
                <w:rFonts w:eastAsia="Calibri"/>
                <w:sz w:val="20"/>
                <w:szCs w:val="20"/>
              </w:rPr>
            </w:pPr>
            <w:ins w:id="2305" w:author="VP03" w:date="2017-09-11T04:58:00Z">
              <w:r w:rsidRPr="008B2282">
                <w:rPr>
                  <w:rFonts w:eastAsia="Calibri"/>
                  <w:sz w:val="20"/>
                  <w:szCs w:val="20"/>
                </w:rPr>
                <w:t>125-134 кГц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06" w:author="VP03" w:date="2017-09-11T04:58:00Z"/>
                <w:rFonts w:eastAsia="Calibri"/>
                <w:sz w:val="20"/>
                <w:szCs w:val="20"/>
              </w:rPr>
            </w:pPr>
            <w:ins w:id="2307" w:author="VP03" w:date="2017-09-11T04:58:00Z">
              <w:r w:rsidRPr="008B2282">
                <w:rPr>
                  <w:rFonts w:eastAsia="Calibri"/>
                  <w:sz w:val="20"/>
                  <w:szCs w:val="20"/>
                </w:rPr>
                <w:t xml:space="preserve">Пассивные </w:t>
              </w:r>
              <w:r w:rsidRPr="008B2282">
                <w:rPr>
                  <w:rFonts w:eastAsia="Calibri"/>
                  <w:sz w:val="20"/>
                  <w:szCs w:val="20"/>
                  <w:lang w:val="en-US"/>
                </w:rPr>
                <w:t>RFID</w:t>
              </w:r>
              <w:r w:rsidRPr="008B2282">
                <w:rPr>
                  <w:rFonts w:eastAsia="Calibri"/>
                  <w:sz w:val="20"/>
                  <w:szCs w:val="20"/>
                </w:rPr>
                <w:t xml:space="preserve"> метки (обычно используется для инвентаризации и идентификации животных)</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08" w:author="VP03" w:date="2017-09-11T04:58:00Z"/>
                <w:rFonts w:eastAsia="Calibri"/>
                <w:sz w:val="20"/>
                <w:szCs w:val="20"/>
              </w:rPr>
            </w:pPr>
            <w:ins w:id="2309" w:author="VP03" w:date="2017-09-11T04:58:00Z">
              <w:r w:rsidRPr="008B2282">
                <w:rPr>
                  <w:rFonts w:eastAsia="Calibri"/>
                  <w:sz w:val="20"/>
                  <w:szCs w:val="20"/>
                </w:rPr>
                <w:t>Низкая стоимость, хорошее проникновение в металлах</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10" w:author="VP03" w:date="2017-09-11T04:58:00Z"/>
                <w:rFonts w:eastAsia="Calibri"/>
                <w:sz w:val="20"/>
                <w:szCs w:val="20"/>
              </w:rPr>
            </w:pPr>
            <w:ins w:id="2311" w:author="VP03" w:date="2017-09-11T04:58:00Z">
              <w:r w:rsidRPr="008B2282">
                <w:rPr>
                  <w:rFonts w:eastAsia="Calibri"/>
                  <w:sz w:val="20"/>
                  <w:szCs w:val="20"/>
                </w:rPr>
                <w:t>Маленькая дальность, низкая скорость передачи</w:t>
              </w:r>
            </w:ins>
          </w:p>
        </w:tc>
      </w:tr>
      <w:tr w:rsidR="00117D88" w:rsidRPr="008B2282" w:rsidTr="005939A0">
        <w:trPr>
          <w:cantSplit/>
          <w:ins w:id="2312"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13" w:author="VP03" w:date="2017-09-11T04:58:00Z"/>
                <w:rFonts w:eastAsia="Calibri"/>
                <w:sz w:val="20"/>
                <w:szCs w:val="20"/>
              </w:rPr>
            </w:pPr>
            <w:ins w:id="2314" w:author="VP03" w:date="2017-09-11T04:58:00Z">
              <w:r w:rsidRPr="008B2282">
                <w:rPr>
                  <w:rFonts w:eastAsia="Calibri"/>
                  <w:sz w:val="20"/>
                  <w:szCs w:val="20"/>
                </w:rPr>
                <w:t>13.56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15" w:author="VP03" w:date="2017-09-11T04:58:00Z"/>
                <w:rFonts w:eastAsia="Calibri"/>
                <w:sz w:val="20"/>
                <w:szCs w:val="20"/>
              </w:rPr>
            </w:pPr>
            <w:ins w:id="2316" w:author="VP03" w:date="2017-09-11T04:58:00Z">
              <w:r w:rsidRPr="008B2282">
                <w:rPr>
                  <w:rFonts w:eastAsia="Calibri"/>
                  <w:sz w:val="20"/>
                  <w:szCs w:val="20"/>
                </w:rPr>
                <w:t xml:space="preserve">Пассивные </w:t>
              </w:r>
              <w:r w:rsidRPr="008B2282">
                <w:rPr>
                  <w:rFonts w:eastAsia="Calibri"/>
                  <w:sz w:val="20"/>
                  <w:szCs w:val="20"/>
                  <w:lang w:val="en-US"/>
                </w:rPr>
                <w:t>RFID</w:t>
              </w:r>
              <w:r w:rsidRPr="008B2282">
                <w:rPr>
                  <w:rFonts w:eastAsia="Calibri"/>
                  <w:sz w:val="20"/>
                  <w:szCs w:val="20"/>
                </w:rPr>
                <w:t xml:space="preserve"> метки (обычно используется для смарт кард и пропусков)</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17" w:author="VP03" w:date="2017-09-11T04:58:00Z"/>
                <w:rFonts w:eastAsia="Calibri"/>
                <w:sz w:val="20"/>
                <w:szCs w:val="20"/>
              </w:rPr>
            </w:pPr>
            <w:ins w:id="2318" w:author="VP03" w:date="2017-09-11T04:58:00Z">
              <w:r w:rsidRPr="008B2282">
                <w:rPr>
                  <w:rFonts w:eastAsia="Calibri"/>
                  <w:sz w:val="20"/>
                  <w:szCs w:val="20"/>
                </w:rPr>
                <w:t>Средняя дальность и средняя пропускная способность</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19" w:author="VP03" w:date="2017-09-11T04:58:00Z"/>
                <w:rFonts w:eastAsia="Calibri"/>
                <w:sz w:val="20"/>
                <w:szCs w:val="20"/>
              </w:rPr>
            </w:pPr>
            <w:ins w:id="2320" w:author="VP03" w:date="2017-09-11T04:58:00Z">
              <w:r w:rsidRPr="008B2282">
                <w:rPr>
                  <w:rFonts w:eastAsia="Calibri"/>
                  <w:sz w:val="20"/>
                  <w:szCs w:val="20"/>
                </w:rPr>
                <w:t>Относительно высокая стоимость</w:t>
              </w:r>
            </w:ins>
          </w:p>
        </w:tc>
      </w:tr>
      <w:tr w:rsidR="00117D88" w:rsidRPr="008B2282" w:rsidTr="005939A0">
        <w:trPr>
          <w:cantSplit/>
          <w:ins w:id="2321"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22" w:author="VP03" w:date="2017-09-11T04:58:00Z"/>
                <w:rFonts w:eastAsia="Calibri"/>
                <w:sz w:val="20"/>
                <w:szCs w:val="20"/>
              </w:rPr>
            </w:pPr>
            <w:ins w:id="2323" w:author="VP03" w:date="2017-09-11T04:58:00Z">
              <w:r w:rsidRPr="008B2282">
                <w:rPr>
                  <w:rFonts w:eastAsia="Calibri"/>
                  <w:sz w:val="20"/>
                  <w:szCs w:val="20"/>
                </w:rPr>
                <w:t>169.4-169.475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24" w:author="VP03" w:date="2017-09-11T04:58:00Z"/>
                <w:rFonts w:eastAsia="Calibri"/>
                <w:sz w:val="20"/>
                <w:szCs w:val="20"/>
              </w:rPr>
            </w:pPr>
            <w:ins w:id="2325" w:author="VP03" w:date="2017-09-11T04:58:00Z">
              <w:r w:rsidRPr="008B2282">
                <w:rPr>
                  <w:rFonts w:eastAsia="Calibri"/>
                  <w:sz w:val="20"/>
                  <w:szCs w:val="20"/>
                </w:rPr>
                <w:t>Используется для дистанционного считывания показаний</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26" w:author="VP03" w:date="2017-09-11T04:58:00Z"/>
                <w:rFonts w:eastAsia="Calibri"/>
                <w:sz w:val="20"/>
                <w:szCs w:val="20"/>
              </w:rPr>
            </w:pPr>
            <w:ins w:id="2327" w:author="VP03" w:date="2017-09-11T04:58:00Z">
              <w:r w:rsidRPr="008B2282">
                <w:rPr>
                  <w:rFonts w:eastAsia="Calibri"/>
                  <w:sz w:val="20"/>
                  <w:szCs w:val="20"/>
                </w:rPr>
                <w:t>Гармонизированная в Европе полоса частот</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28" w:author="VP03" w:date="2017-09-11T04:58:00Z"/>
                <w:rFonts w:eastAsia="Calibri"/>
                <w:sz w:val="20"/>
                <w:szCs w:val="20"/>
              </w:rPr>
            </w:pPr>
            <w:ins w:id="2329" w:author="VP03" w:date="2017-09-11T04:58:00Z">
              <w:r w:rsidRPr="008B2282">
                <w:rPr>
                  <w:rFonts w:eastAsia="Calibri"/>
                  <w:sz w:val="20"/>
                  <w:szCs w:val="20"/>
                </w:rPr>
                <w:t>Ограниченная мощность и полоса частот</w:t>
              </w:r>
            </w:ins>
          </w:p>
        </w:tc>
      </w:tr>
      <w:tr w:rsidR="00117D88" w:rsidRPr="008B2282" w:rsidTr="005939A0">
        <w:trPr>
          <w:cantSplit/>
          <w:ins w:id="2330"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31" w:author="VP03" w:date="2017-09-11T04:58:00Z"/>
                <w:rFonts w:eastAsia="Calibri"/>
                <w:sz w:val="20"/>
                <w:szCs w:val="20"/>
              </w:rPr>
            </w:pPr>
            <w:ins w:id="2332" w:author="VP03" w:date="2017-09-11T04:58:00Z">
              <w:r w:rsidRPr="008B2282">
                <w:rPr>
                  <w:rFonts w:eastAsia="Calibri"/>
                  <w:sz w:val="20"/>
                  <w:szCs w:val="20"/>
                </w:rPr>
                <w:t>412-414/</w:t>
              </w:r>
            </w:ins>
          </w:p>
          <w:p w:rsidR="00117D88" w:rsidRPr="008B2282" w:rsidRDefault="00117D88" w:rsidP="005939A0">
            <w:pPr>
              <w:rPr>
                <w:ins w:id="2333" w:author="VP03" w:date="2017-09-11T04:58:00Z"/>
                <w:rFonts w:eastAsia="Calibri"/>
                <w:sz w:val="20"/>
                <w:szCs w:val="20"/>
              </w:rPr>
            </w:pPr>
            <w:ins w:id="2334" w:author="VP03" w:date="2017-09-11T04:58:00Z">
              <w:r w:rsidRPr="008B2282">
                <w:rPr>
                  <w:rFonts w:eastAsia="Calibri"/>
                  <w:sz w:val="20"/>
                  <w:szCs w:val="20"/>
                </w:rPr>
                <w:t>422-424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35" w:author="VP03" w:date="2017-09-11T04:58:00Z"/>
                <w:rFonts w:eastAsia="Calibri"/>
                <w:sz w:val="20"/>
                <w:szCs w:val="20"/>
              </w:rPr>
            </w:pPr>
            <w:ins w:id="2336" w:author="VP03" w:date="2017-09-11T04:58:00Z">
              <w:r w:rsidRPr="008B2282">
                <w:rPr>
                  <w:rFonts w:eastAsia="Calibri"/>
                  <w:sz w:val="20"/>
                  <w:szCs w:val="20"/>
                </w:rPr>
                <w:t xml:space="preserve">Компанией </w:t>
              </w:r>
              <w:r w:rsidRPr="008B2282">
                <w:rPr>
                  <w:rFonts w:eastAsia="Calibri"/>
                  <w:sz w:val="20"/>
                  <w:szCs w:val="20"/>
                  <w:lang w:val="en-US"/>
                </w:rPr>
                <w:t>Arqiva</w:t>
              </w:r>
              <w:r w:rsidRPr="008B2282">
                <w:rPr>
                  <w:rFonts w:eastAsia="Calibri"/>
                  <w:sz w:val="20"/>
                  <w:szCs w:val="20"/>
                </w:rPr>
                <w:t xml:space="preserve"> в северной части Великобритании развертывается система интеллектуального учета (</w:t>
              </w:r>
              <w:r w:rsidRPr="008B2282">
                <w:rPr>
                  <w:rFonts w:eastAsia="Calibri"/>
                  <w:sz w:val="20"/>
                  <w:szCs w:val="20"/>
                  <w:lang w:val="en-US"/>
                </w:rPr>
                <w:t>Sensus</w:t>
              </w:r>
              <w:r w:rsidRPr="008B2282">
                <w:rPr>
                  <w:rFonts w:eastAsia="Calibri"/>
                  <w:sz w:val="20"/>
                  <w:szCs w:val="20"/>
                </w:rPr>
                <w:t xml:space="preserve"> </w:t>
              </w:r>
              <w:r w:rsidRPr="008B2282">
                <w:rPr>
                  <w:rFonts w:eastAsia="Calibri"/>
                  <w:sz w:val="20"/>
                  <w:szCs w:val="20"/>
                  <w:lang w:val="en-US"/>
                </w:rPr>
                <w:t>Flexnet</w:t>
              </w:r>
              <w:r w:rsidRPr="008B2282">
                <w:rPr>
                  <w:rFonts w:eastAsia="Calibri"/>
                  <w:sz w:val="20"/>
                  <w:szCs w:val="20"/>
                </w:rPr>
                <w:t xml:space="preserve">) </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37" w:author="VP03" w:date="2017-09-11T04:58:00Z"/>
                <w:rFonts w:eastAsia="Calibri"/>
                <w:sz w:val="20"/>
                <w:szCs w:val="20"/>
              </w:rPr>
            </w:pPr>
            <w:ins w:id="2338" w:author="VP03" w:date="2017-09-11T04:58:00Z">
              <w:r w:rsidRPr="008B2282">
                <w:rPr>
                  <w:rFonts w:eastAsia="Calibri"/>
                  <w:sz w:val="20"/>
                  <w:szCs w:val="20"/>
                </w:rPr>
                <w:t>Лицензированная полоса частот, большая дальность, хорошее проникновение в зданиях</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39" w:author="VP03" w:date="2017-09-11T04:58:00Z"/>
                <w:rFonts w:eastAsia="Calibri"/>
                <w:sz w:val="20"/>
                <w:szCs w:val="20"/>
              </w:rPr>
            </w:pPr>
            <w:ins w:id="2340" w:author="VP03" w:date="2017-09-11T04:58:00Z">
              <w:r w:rsidRPr="008B2282">
                <w:rPr>
                  <w:rFonts w:eastAsia="Calibri"/>
                  <w:sz w:val="20"/>
                  <w:szCs w:val="20"/>
                </w:rPr>
                <w:t>Сложность в развертывании сети</w:t>
              </w:r>
            </w:ins>
          </w:p>
        </w:tc>
      </w:tr>
      <w:tr w:rsidR="00117D88" w:rsidRPr="008B2282" w:rsidTr="005939A0">
        <w:trPr>
          <w:cantSplit/>
          <w:ins w:id="2341"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42" w:author="VP03" w:date="2017-09-11T04:58:00Z"/>
                <w:rFonts w:eastAsia="Calibri"/>
                <w:sz w:val="20"/>
                <w:szCs w:val="20"/>
              </w:rPr>
            </w:pPr>
            <w:ins w:id="2343" w:author="VP03" w:date="2017-09-11T04:58:00Z">
              <w:r w:rsidRPr="008B2282">
                <w:rPr>
                  <w:rFonts w:eastAsia="Calibri"/>
                  <w:sz w:val="20"/>
                  <w:szCs w:val="20"/>
                </w:rPr>
                <w:t>433.05-434.79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44" w:author="VP03" w:date="2017-09-11T04:58:00Z"/>
                <w:rFonts w:eastAsia="Calibri"/>
                <w:sz w:val="20"/>
                <w:szCs w:val="20"/>
              </w:rPr>
            </w:pPr>
            <w:ins w:id="2345" w:author="VP03" w:date="2017-09-11T04:58:00Z">
              <w:r w:rsidRPr="008B2282">
                <w:rPr>
                  <w:rFonts w:eastAsia="Calibri"/>
                  <w:sz w:val="20"/>
                  <w:szCs w:val="20"/>
                </w:rPr>
                <w:t>Устройства малого радиуса действия общего применения</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46" w:author="VP03" w:date="2017-09-11T04:58:00Z"/>
                <w:rFonts w:eastAsia="Calibri"/>
                <w:sz w:val="20"/>
                <w:szCs w:val="20"/>
              </w:rPr>
            </w:pPr>
            <w:ins w:id="2347" w:author="VP03" w:date="2017-09-11T04:58:00Z">
              <w:r w:rsidRPr="008B2282">
                <w:rPr>
                  <w:rFonts w:eastAsia="Calibri"/>
                  <w:sz w:val="20"/>
                  <w:szCs w:val="20"/>
                </w:rPr>
                <w:t>Низкая стоимость, гармонизированная на международном уровне полоса частот</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48" w:author="VP03" w:date="2017-09-11T04:58:00Z"/>
                <w:rFonts w:eastAsia="Calibri"/>
                <w:sz w:val="20"/>
                <w:szCs w:val="20"/>
              </w:rPr>
            </w:pPr>
            <w:ins w:id="2349" w:author="VP03" w:date="2017-09-11T04:58:00Z">
              <w:r w:rsidRPr="008B2282">
                <w:rPr>
                  <w:rFonts w:eastAsia="Calibri"/>
                  <w:sz w:val="20"/>
                  <w:szCs w:val="20"/>
                </w:rPr>
                <w:t>Загруженный диапазон частот</w:t>
              </w:r>
            </w:ins>
          </w:p>
        </w:tc>
      </w:tr>
      <w:tr w:rsidR="00117D88" w:rsidRPr="008B2282" w:rsidTr="005939A0">
        <w:trPr>
          <w:cantSplit/>
          <w:ins w:id="2350"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51" w:author="VP03" w:date="2017-09-11T04:58:00Z"/>
                <w:rFonts w:eastAsia="Calibri"/>
                <w:sz w:val="20"/>
                <w:szCs w:val="20"/>
              </w:rPr>
            </w:pPr>
            <w:ins w:id="2352" w:author="VP03" w:date="2017-09-11T04:58:00Z">
              <w:r w:rsidRPr="008B2282">
                <w:rPr>
                  <w:rFonts w:eastAsia="Calibri"/>
                  <w:sz w:val="20"/>
                  <w:szCs w:val="20"/>
                </w:rPr>
                <w:t>458.5-458.95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53" w:author="VP03" w:date="2017-09-11T04:58:00Z"/>
                <w:rFonts w:eastAsia="Calibri"/>
                <w:sz w:val="20"/>
                <w:szCs w:val="20"/>
              </w:rPr>
            </w:pPr>
            <w:ins w:id="2354" w:author="VP03" w:date="2017-09-11T04:58:00Z">
              <w:r w:rsidRPr="008B2282">
                <w:rPr>
                  <w:rFonts w:eastAsia="Calibri"/>
                  <w:sz w:val="20"/>
                  <w:szCs w:val="20"/>
                </w:rPr>
                <w:t>Телеметрия и телеуправление</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55" w:author="VP03" w:date="2017-09-11T04:58:00Z"/>
                <w:rFonts w:eastAsia="Calibri"/>
                <w:sz w:val="20"/>
                <w:szCs w:val="20"/>
              </w:rPr>
            </w:pPr>
            <w:ins w:id="2356" w:author="VP03" w:date="2017-09-11T04:58:00Z">
              <w:r w:rsidRPr="008B2282">
                <w:rPr>
                  <w:rFonts w:eastAsia="Calibri"/>
                  <w:sz w:val="20"/>
                  <w:szCs w:val="20"/>
                </w:rPr>
                <w:t>Возможность использовать большие уровни мощности по сравнению с другими нелицензируемыми полосами частот для телеметрии</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57" w:author="VP03" w:date="2017-09-11T04:58:00Z"/>
                <w:rFonts w:eastAsia="Calibri"/>
                <w:sz w:val="20"/>
                <w:szCs w:val="20"/>
              </w:rPr>
            </w:pPr>
            <w:ins w:id="2358" w:author="VP03" w:date="2017-09-11T04:58:00Z">
              <w:r w:rsidRPr="008B2282">
                <w:rPr>
                  <w:rFonts w:eastAsia="Calibri"/>
                  <w:sz w:val="20"/>
                  <w:szCs w:val="20"/>
                </w:rPr>
                <w:t>Не везде гармонизированная полоса частот</w:t>
              </w:r>
            </w:ins>
          </w:p>
        </w:tc>
      </w:tr>
      <w:tr w:rsidR="00117D88" w:rsidRPr="008B2282" w:rsidTr="005939A0">
        <w:trPr>
          <w:cantSplit/>
          <w:ins w:id="2359"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60" w:author="VP03" w:date="2017-09-11T04:58:00Z"/>
                <w:rFonts w:eastAsia="Calibri"/>
                <w:sz w:val="20"/>
                <w:szCs w:val="20"/>
              </w:rPr>
            </w:pPr>
            <w:ins w:id="2361" w:author="VP03" w:date="2017-09-11T04:58:00Z">
              <w:r w:rsidRPr="008B2282">
                <w:rPr>
                  <w:rFonts w:eastAsia="Calibri"/>
                  <w:sz w:val="20"/>
                  <w:szCs w:val="20"/>
                </w:rPr>
                <w:t>470 - 694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62" w:author="VP03" w:date="2017-09-11T04:58:00Z"/>
                <w:rFonts w:eastAsia="Calibri"/>
                <w:sz w:val="20"/>
                <w:szCs w:val="20"/>
              </w:rPr>
            </w:pPr>
            <w:ins w:id="2363" w:author="VP03" w:date="2017-09-11T04:58:00Z">
              <w:r w:rsidRPr="008B2282">
                <w:rPr>
                  <w:rFonts w:eastAsia="Calibri"/>
                  <w:sz w:val="20"/>
                  <w:szCs w:val="20"/>
                </w:rPr>
                <w:t xml:space="preserve">В "белых пятнах" телевизионного диапазона рассматривалась возможность развертывания технологии Weightless. </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64" w:author="VP03" w:date="2017-09-11T04:58:00Z"/>
                <w:rFonts w:eastAsia="Calibri"/>
                <w:sz w:val="20"/>
                <w:szCs w:val="20"/>
              </w:rPr>
            </w:pPr>
            <w:ins w:id="2365" w:author="VP03" w:date="2017-09-11T04:58:00Z">
              <w:r w:rsidRPr="008B2282">
                <w:rPr>
                  <w:rFonts w:eastAsia="Calibri"/>
                  <w:sz w:val="20"/>
                  <w:szCs w:val="20"/>
                </w:rPr>
                <w:t>Широкая полоса частот. Подходит для обеспечения большого покрытия (подобно сотовым сетям)</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66" w:author="VP03" w:date="2017-09-11T04:58:00Z"/>
                <w:rFonts w:eastAsia="Calibri"/>
                <w:sz w:val="20"/>
                <w:szCs w:val="20"/>
              </w:rPr>
            </w:pPr>
            <w:ins w:id="2367" w:author="VP03" w:date="2017-09-11T04:58:00Z">
              <w:r w:rsidRPr="008B2282">
                <w:rPr>
                  <w:rFonts w:eastAsia="Calibri"/>
                  <w:sz w:val="20"/>
                  <w:szCs w:val="20"/>
                </w:rPr>
                <w:t>Требуется сложное планирование с использованием специальных баз данных для обеспечения хорошего покрытия. Возможны помехи от удаленных ТВ передатчиков</w:t>
              </w:r>
            </w:ins>
          </w:p>
        </w:tc>
      </w:tr>
      <w:tr w:rsidR="00117D88" w:rsidRPr="008B2282" w:rsidTr="005939A0">
        <w:trPr>
          <w:cantSplit/>
          <w:ins w:id="2368"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69" w:author="VP03" w:date="2017-09-11T04:58:00Z"/>
                <w:rFonts w:eastAsia="Calibri"/>
                <w:sz w:val="20"/>
                <w:szCs w:val="20"/>
              </w:rPr>
            </w:pPr>
            <w:ins w:id="2370" w:author="VP03" w:date="2017-09-11T04:58:00Z">
              <w:r w:rsidRPr="008B2282">
                <w:rPr>
                  <w:rFonts w:eastAsia="Calibri"/>
                  <w:sz w:val="20"/>
                  <w:szCs w:val="20"/>
                </w:rPr>
                <w:t>863 - 870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71" w:author="VP03" w:date="2017-09-11T04:58:00Z"/>
                <w:rFonts w:eastAsia="Calibri"/>
                <w:sz w:val="20"/>
                <w:szCs w:val="20"/>
              </w:rPr>
            </w:pPr>
            <w:ins w:id="2372" w:author="VP03" w:date="2017-09-11T04:58:00Z">
              <w:r w:rsidRPr="008B2282">
                <w:rPr>
                  <w:rFonts w:eastAsia="Calibri"/>
                  <w:sz w:val="20"/>
                  <w:szCs w:val="20"/>
                </w:rPr>
                <w:t>Устройства малого радиуса действия общего применения, исключая сигнализации, и технология ZigBee</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73" w:author="VP03" w:date="2017-09-11T04:58:00Z"/>
                <w:rFonts w:eastAsia="Calibri"/>
                <w:sz w:val="20"/>
                <w:szCs w:val="20"/>
              </w:rPr>
            </w:pPr>
            <w:ins w:id="2374" w:author="VP03" w:date="2017-09-11T04:58:00Z">
              <w:r w:rsidRPr="008B2282">
                <w:rPr>
                  <w:rFonts w:eastAsia="Calibri"/>
                  <w:sz w:val="20"/>
                  <w:szCs w:val="20"/>
                </w:rPr>
                <w:t>Гармонизированная на международном уровне полоса частот, включается в себя требования на методы снижения интерференции</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75" w:author="VP03" w:date="2017-09-11T04:58:00Z"/>
                <w:rFonts w:eastAsia="Calibri"/>
                <w:sz w:val="20"/>
                <w:szCs w:val="20"/>
              </w:rPr>
            </w:pPr>
            <w:ins w:id="2376" w:author="VP03" w:date="2017-09-11T04:58:00Z">
              <w:r w:rsidRPr="008B2282">
                <w:rPr>
                  <w:rFonts w:eastAsia="Calibri"/>
                  <w:sz w:val="20"/>
                  <w:szCs w:val="20"/>
                </w:rPr>
                <w:t xml:space="preserve">Ограниченная пропускная способность </w:t>
              </w:r>
              <w:r w:rsidRPr="008B2282">
                <w:rPr>
                  <w:rFonts w:eastAsia="Calibri"/>
                  <w:sz w:val="20"/>
                  <w:szCs w:val="20"/>
                  <w:lang w:val="en-US"/>
                </w:rPr>
                <w:t>ZigBee</w:t>
              </w:r>
              <w:r w:rsidRPr="008B2282">
                <w:rPr>
                  <w:rFonts w:eastAsia="Calibri"/>
                  <w:sz w:val="20"/>
                  <w:szCs w:val="20"/>
                </w:rPr>
                <w:t>. Возможны помехи от беспроводных аудиоустройств, работающих в диапазоне ниже 865 МГц</w:t>
              </w:r>
            </w:ins>
          </w:p>
        </w:tc>
      </w:tr>
      <w:tr w:rsidR="00117D88" w:rsidRPr="008B2282" w:rsidTr="005939A0">
        <w:trPr>
          <w:cantSplit/>
          <w:ins w:id="2377"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78" w:author="VP03" w:date="2017-09-11T04:58:00Z"/>
                <w:rFonts w:eastAsia="Calibri"/>
                <w:sz w:val="20"/>
                <w:szCs w:val="20"/>
              </w:rPr>
            </w:pPr>
            <w:ins w:id="2379" w:author="VP03" w:date="2017-09-11T04:58:00Z">
              <w:r w:rsidRPr="008B2282">
                <w:rPr>
                  <w:rFonts w:eastAsia="Calibri"/>
                  <w:sz w:val="20"/>
                  <w:szCs w:val="20"/>
                </w:rPr>
                <w:t>865 - 868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80" w:author="VP03" w:date="2017-09-11T04:58:00Z"/>
                <w:rFonts w:eastAsia="Calibri"/>
                <w:sz w:val="20"/>
                <w:szCs w:val="20"/>
              </w:rPr>
            </w:pPr>
            <w:ins w:id="2381" w:author="VP03" w:date="2017-09-11T04:58:00Z">
              <w:r w:rsidRPr="008B2282">
                <w:rPr>
                  <w:rFonts w:eastAsia="Calibri"/>
                  <w:sz w:val="20"/>
                  <w:szCs w:val="20"/>
                </w:rPr>
                <w:t xml:space="preserve">Активные и пассивные </w:t>
              </w:r>
              <w:r w:rsidRPr="008B2282">
                <w:rPr>
                  <w:rFonts w:eastAsia="Calibri"/>
                  <w:sz w:val="20"/>
                  <w:szCs w:val="20"/>
                  <w:lang w:val="en-US"/>
                </w:rPr>
                <w:t>RFID</w:t>
              </w:r>
              <w:r w:rsidRPr="008B2282">
                <w:rPr>
                  <w:rFonts w:eastAsia="Calibri"/>
                  <w:sz w:val="20"/>
                  <w:szCs w:val="20"/>
                </w:rPr>
                <w:t xml:space="preserve"> метки (обычно используемый для </w:t>
              </w:r>
              <w:r w:rsidRPr="008B2282">
                <w:rPr>
                  <w:rFonts w:eastAsia="Calibri"/>
                  <w:sz w:val="20"/>
                  <w:szCs w:val="20"/>
                  <w:lang w:val="en-US"/>
                </w:rPr>
                <w:t>ID</w:t>
              </w:r>
              <w:r w:rsidRPr="008B2282">
                <w:rPr>
                  <w:rFonts w:eastAsia="Calibri"/>
                  <w:sz w:val="20"/>
                  <w:szCs w:val="20"/>
                </w:rPr>
                <w:t xml:space="preserve"> механизмов и нужд логистики )</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82" w:author="VP03" w:date="2017-09-11T04:58:00Z"/>
                <w:rFonts w:eastAsia="Calibri"/>
                <w:sz w:val="20"/>
                <w:szCs w:val="20"/>
              </w:rPr>
            </w:pPr>
            <w:ins w:id="2383" w:author="VP03" w:date="2017-09-11T04:58:00Z">
              <w:r w:rsidRPr="008B2282">
                <w:rPr>
                  <w:rFonts w:eastAsia="Calibri"/>
                  <w:sz w:val="20"/>
                  <w:szCs w:val="20"/>
                </w:rPr>
                <w:t>Хорошее покрытие и высокая пропускная способность</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84" w:author="VP03" w:date="2017-09-11T04:58:00Z"/>
                <w:rFonts w:eastAsia="Calibri"/>
                <w:sz w:val="20"/>
                <w:szCs w:val="20"/>
              </w:rPr>
            </w:pPr>
            <w:ins w:id="2385" w:author="VP03" w:date="2017-09-11T04:58:00Z">
              <w:r w:rsidRPr="008B2282">
                <w:rPr>
                  <w:rFonts w:eastAsia="Calibri"/>
                  <w:sz w:val="20"/>
                  <w:szCs w:val="20"/>
                </w:rPr>
                <w:t>Относительно высокая стоимость</w:t>
              </w:r>
            </w:ins>
          </w:p>
        </w:tc>
      </w:tr>
      <w:tr w:rsidR="00117D88" w:rsidRPr="008B2282" w:rsidTr="005939A0">
        <w:trPr>
          <w:cantSplit/>
          <w:ins w:id="2386"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87" w:author="VP03" w:date="2017-09-11T04:58:00Z"/>
                <w:rFonts w:eastAsia="Calibri"/>
                <w:sz w:val="20"/>
                <w:szCs w:val="20"/>
              </w:rPr>
            </w:pPr>
            <w:ins w:id="2388" w:author="VP03" w:date="2017-09-11T04:58:00Z">
              <w:r w:rsidRPr="008B2282">
                <w:rPr>
                  <w:rFonts w:eastAsia="Calibri"/>
                  <w:sz w:val="20"/>
                  <w:szCs w:val="20"/>
                </w:rPr>
                <w:t>869.4-869.65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89" w:author="VP03" w:date="2017-09-11T04:58:00Z"/>
                <w:rFonts w:eastAsia="Calibri"/>
                <w:sz w:val="20"/>
                <w:szCs w:val="20"/>
              </w:rPr>
            </w:pPr>
            <w:ins w:id="2390" w:author="VP03" w:date="2017-09-11T04:58:00Z">
              <w:r w:rsidRPr="008B2282">
                <w:rPr>
                  <w:rFonts w:eastAsia="Calibri"/>
                  <w:sz w:val="20"/>
                  <w:szCs w:val="20"/>
                </w:rPr>
                <w:t xml:space="preserve">Используется системой </w:t>
              </w:r>
              <w:r w:rsidRPr="008B2282">
                <w:rPr>
                  <w:rFonts w:eastAsia="Calibri"/>
                  <w:sz w:val="20"/>
                  <w:szCs w:val="20"/>
                  <w:lang w:val="en-US"/>
                </w:rPr>
                <w:t>Sigfox</w:t>
              </w:r>
              <w:r w:rsidRPr="008B2282">
                <w:rPr>
                  <w:rFonts w:eastAsia="Calibri"/>
                  <w:sz w:val="20"/>
                  <w:szCs w:val="20"/>
                </w:rPr>
                <w:t xml:space="preserve"> для интеллектуального учета </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91" w:author="VP03" w:date="2017-09-11T04:58:00Z"/>
                <w:rFonts w:eastAsia="Calibri"/>
                <w:sz w:val="20"/>
                <w:szCs w:val="20"/>
              </w:rPr>
            </w:pPr>
            <w:ins w:id="2392" w:author="VP03" w:date="2017-09-11T04:58:00Z">
              <w:r w:rsidRPr="008B2282">
                <w:rPr>
                  <w:rFonts w:eastAsia="Calibri"/>
                  <w:sz w:val="20"/>
                  <w:szCs w:val="20"/>
                </w:rPr>
                <w:t>Возможно использование большей мощности по сравнению с другими полосами частот в диапазоне 863-870 МГц. Подходит для обеспечения большого покрытия (подобно сотовым сетям) на безлицензионной основе</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93" w:author="VP03" w:date="2017-09-11T04:58:00Z"/>
                <w:rFonts w:eastAsia="Calibri"/>
                <w:sz w:val="20"/>
                <w:szCs w:val="20"/>
              </w:rPr>
            </w:pPr>
            <w:ins w:id="2394" w:author="VP03" w:date="2017-09-11T04:58:00Z">
              <w:r w:rsidRPr="008B2282">
                <w:rPr>
                  <w:rFonts w:eastAsia="Calibri"/>
                  <w:sz w:val="20"/>
                  <w:szCs w:val="20"/>
                </w:rPr>
                <w:t>Ограниченная пропускная способность и рабочий цикл</w:t>
              </w:r>
            </w:ins>
          </w:p>
        </w:tc>
      </w:tr>
      <w:tr w:rsidR="00117D88" w:rsidRPr="008B2282" w:rsidTr="005939A0">
        <w:trPr>
          <w:cantSplit/>
          <w:ins w:id="2395"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96" w:author="VP03" w:date="2017-09-11T04:58:00Z"/>
                <w:rFonts w:eastAsia="Calibri"/>
                <w:sz w:val="20"/>
                <w:szCs w:val="20"/>
              </w:rPr>
            </w:pPr>
            <w:ins w:id="2397" w:author="VP03" w:date="2017-09-11T04:58:00Z">
              <w:r w:rsidRPr="008B2282">
                <w:rPr>
                  <w:rFonts w:eastAsia="Calibri"/>
                  <w:sz w:val="20"/>
                  <w:szCs w:val="20"/>
                </w:rPr>
                <w:lastRenderedPageBreak/>
                <w:t>868.6-869.7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398" w:author="VP03" w:date="2017-09-11T04:58:00Z"/>
                <w:rFonts w:eastAsia="Calibri"/>
                <w:sz w:val="20"/>
                <w:szCs w:val="20"/>
              </w:rPr>
            </w:pPr>
            <w:ins w:id="2399" w:author="VP03" w:date="2017-09-11T04:58:00Z">
              <w:r w:rsidRPr="008B2282">
                <w:rPr>
                  <w:rFonts w:eastAsia="Calibri"/>
                  <w:sz w:val="20"/>
                  <w:szCs w:val="20"/>
                </w:rPr>
                <w:t>Пожарные сигнализации и сигнализации экстренного оповещения</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00" w:author="VP03" w:date="2017-09-11T04:58:00Z"/>
                <w:rFonts w:eastAsia="Calibri"/>
                <w:sz w:val="20"/>
                <w:szCs w:val="20"/>
              </w:rPr>
            </w:pPr>
            <w:ins w:id="2401" w:author="VP03" w:date="2017-09-11T04:58:00Z">
              <w:r w:rsidRPr="008B2282">
                <w:rPr>
                  <w:rFonts w:eastAsia="Calibri"/>
                  <w:sz w:val="20"/>
                  <w:szCs w:val="20"/>
                </w:rPr>
                <w:t>Различные поддиапазоны с разными требованиями по мощности и рабочему циклу позволяют обеспечить нужное в каждом конкретном случае качество услуг</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02" w:author="VP03" w:date="2017-09-11T04:58:00Z"/>
                <w:rFonts w:eastAsia="Calibri"/>
                <w:sz w:val="20"/>
                <w:szCs w:val="20"/>
              </w:rPr>
            </w:pPr>
          </w:p>
        </w:tc>
      </w:tr>
      <w:tr w:rsidR="00117D88" w:rsidRPr="008B2282" w:rsidTr="005939A0">
        <w:trPr>
          <w:cantSplit/>
          <w:ins w:id="2403"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04" w:author="VP03" w:date="2017-09-11T04:58:00Z"/>
                <w:rFonts w:eastAsia="Calibri"/>
                <w:sz w:val="20"/>
                <w:szCs w:val="20"/>
              </w:rPr>
            </w:pPr>
            <w:ins w:id="2405" w:author="VP03" w:date="2017-09-11T04:58:00Z">
              <w:r w:rsidRPr="008B2282">
                <w:rPr>
                  <w:rFonts w:eastAsia="Calibri"/>
                  <w:sz w:val="20"/>
                  <w:szCs w:val="20"/>
                </w:rPr>
                <w:t>870-875.6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06" w:author="VP03" w:date="2017-09-11T04:58:00Z"/>
                <w:rFonts w:eastAsia="Calibri"/>
                <w:sz w:val="20"/>
                <w:szCs w:val="20"/>
              </w:rPr>
            </w:pPr>
            <w:ins w:id="2407" w:author="VP03" w:date="2017-09-11T04:58:00Z">
              <w:r w:rsidRPr="008B2282">
                <w:rPr>
                  <w:rFonts w:eastAsia="Calibri"/>
                  <w:sz w:val="20"/>
                  <w:szCs w:val="20"/>
                </w:rPr>
                <w:t>Системы транспорта и телематики трафика, отслеживание и сбор данных. Возможна организация обширных сетей ячеистой структуры.</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08" w:author="VP03" w:date="2017-09-11T04:58:00Z"/>
                <w:rFonts w:eastAsia="Calibri"/>
                <w:sz w:val="20"/>
                <w:szCs w:val="20"/>
              </w:rPr>
            </w:pPr>
            <w:ins w:id="2409" w:author="VP03" w:date="2017-09-11T04:58:00Z">
              <w:r w:rsidRPr="008B2282">
                <w:rPr>
                  <w:rFonts w:eastAsia="Calibri"/>
                  <w:sz w:val="20"/>
                  <w:szCs w:val="20"/>
                </w:rPr>
                <w:t>Широкая полоса частот. Для приложений слежения и сбора данных возможен уровень мощности до 500 мВт.</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10" w:author="VP03" w:date="2017-09-11T04:58:00Z"/>
                <w:rFonts w:eastAsia="Calibri"/>
                <w:sz w:val="20"/>
                <w:szCs w:val="20"/>
              </w:rPr>
            </w:pPr>
            <w:ins w:id="2411" w:author="VP03" w:date="2017-09-11T04:58:00Z">
              <w:r w:rsidRPr="008B2282">
                <w:rPr>
                  <w:rFonts w:eastAsia="Calibri"/>
                  <w:sz w:val="20"/>
                  <w:szCs w:val="20"/>
                </w:rPr>
                <w:t>Ограничения на рабочий цикл, обусловленные защитой других служб</w:t>
              </w:r>
            </w:ins>
          </w:p>
        </w:tc>
      </w:tr>
      <w:tr w:rsidR="00117D88" w:rsidRPr="008B2282" w:rsidTr="005939A0">
        <w:trPr>
          <w:cantSplit/>
          <w:ins w:id="2412"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13" w:author="VP03" w:date="2017-09-11T04:58:00Z"/>
                <w:rFonts w:eastAsia="Calibri"/>
                <w:sz w:val="20"/>
                <w:szCs w:val="20"/>
                <w:lang w:val="en-US"/>
              </w:rPr>
            </w:pPr>
            <w:ins w:id="2414" w:author="VP03" w:date="2017-09-11T04:58:00Z">
              <w:r w:rsidRPr="008B2282">
                <w:rPr>
                  <w:rFonts w:eastAsia="Calibri"/>
                  <w:sz w:val="20"/>
                  <w:szCs w:val="20"/>
                  <w:lang w:val="en-US"/>
                </w:rPr>
                <w:t xml:space="preserve">875.6-876 </w:t>
              </w:r>
              <w:r w:rsidRPr="008B2282">
                <w:rPr>
                  <w:rFonts w:eastAsia="Calibri"/>
                  <w:sz w:val="20"/>
                  <w:szCs w:val="20"/>
                </w:rPr>
                <w:t>МГц</w:t>
              </w:r>
            </w:ins>
          </w:p>
          <w:p w:rsidR="00117D88" w:rsidRPr="008B2282" w:rsidRDefault="00117D88" w:rsidP="005939A0">
            <w:pPr>
              <w:rPr>
                <w:ins w:id="2415" w:author="VP03" w:date="2017-09-11T04:58:00Z"/>
                <w:rFonts w:eastAsia="Calibri"/>
                <w:sz w:val="20"/>
                <w:szCs w:val="20"/>
                <w:lang w:val="en-US"/>
              </w:rPr>
            </w:pPr>
            <w:ins w:id="2416" w:author="VP03" w:date="2017-09-11T04:58:00Z">
              <w:r w:rsidRPr="008B2282">
                <w:rPr>
                  <w:rFonts w:eastAsia="Calibri"/>
                  <w:sz w:val="20"/>
                  <w:szCs w:val="20"/>
                </w:rPr>
                <w:t>и</w:t>
              </w:r>
              <w:r w:rsidRPr="008B2282">
                <w:rPr>
                  <w:rFonts w:eastAsia="Calibri"/>
                  <w:sz w:val="20"/>
                  <w:szCs w:val="20"/>
                  <w:lang w:val="en-US"/>
                </w:rPr>
                <w:t xml:space="preserve"> </w:t>
              </w:r>
            </w:ins>
          </w:p>
          <w:p w:rsidR="00117D88" w:rsidRPr="008B2282" w:rsidRDefault="00117D88" w:rsidP="005939A0">
            <w:pPr>
              <w:rPr>
                <w:ins w:id="2417" w:author="VP03" w:date="2017-09-11T04:58:00Z"/>
                <w:rFonts w:eastAsia="Calibri"/>
                <w:sz w:val="20"/>
                <w:szCs w:val="20"/>
                <w:lang w:val="en-US"/>
              </w:rPr>
            </w:pPr>
            <w:ins w:id="2418" w:author="VP03" w:date="2017-09-11T04:58:00Z">
              <w:r w:rsidRPr="008B2282">
                <w:rPr>
                  <w:rFonts w:eastAsia="Calibri"/>
                  <w:sz w:val="20"/>
                  <w:szCs w:val="20"/>
                  <w:lang w:val="en-US"/>
                </w:rPr>
                <w:t xml:space="preserve">915-915.2 </w:t>
              </w:r>
              <w:r w:rsidRPr="008B2282">
                <w:rPr>
                  <w:rFonts w:eastAsia="Calibri"/>
                  <w:sz w:val="20"/>
                  <w:szCs w:val="20"/>
                </w:rPr>
                <w:t>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19" w:author="VP03" w:date="2017-09-11T04:58:00Z"/>
                <w:rFonts w:eastAsia="Calibri"/>
                <w:sz w:val="20"/>
                <w:szCs w:val="20"/>
              </w:rPr>
            </w:pPr>
            <w:ins w:id="2420" w:author="VP03" w:date="2017-09-11T04:58:00Z">
              <w:r w:rsidRPr="008B2282">
                <w:rPr>
                  <w:rFonts w:eastAsia="Calibri"/>
                  <w:sz w:val="20"/>
                  <w:szCs w:val="20"/>
                </w:rPr>
                <w:t>Сигнализации</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21" w:author="VP03" w:date="2017-09-11T04:58:00Z"/>
                <w:rFonts w:eastAsia="Calibri"/>
                <w:sz w:val="20"/>
                <w:szCs w:val="20"/>
              </w:rPr>
            </w:pPr>
            <w:ins w:id="2422" w:author="VP03" w:date="2017-09-11T04:58:00Z">
              <w:r w:rsidRPr="008B2282">
                <w:rPr>
                  <w:rFonts w:eastAsia="Calibri"/>
                  <w:sz w:val="20"/>
                  <w:szCs w:val="20"/>
                </w:rPr>
                <w:t>Дополнительный спектр для обеспечение роста объема трафика</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23" w:author="VP03" w:date="2017-09-11T04:58:00Z"/>
                <w:rFonts w:eastAsia="Calibri"/>
                <w:sz w:val="20"/>
                <w:szCs w:val="20"/>
              </w:rPr>
            </w:pPr>
            <w:ins w:id="2424" w:author="VP03" w:date="2017-09-11T04:58:00Z">
              <w:r w:rsidRPr="008B2282">
                <w:rPr>
                  <w:rFonts w:eastAsia="Calibri"/>
                  <w:sz w:val="20"/>
                  <w:szCs w:val="20"/>
                </w:rPr>
                <w:t>Возможные помехи от работающих в смежной полосе частот систем</w:t>
              </w:r>
            </w:ins>
          </w:p>
        </w:tc>
      </w:tr>
      <w:tr w:rsidR="00117D88" w:rsidRPr="008B2282" w:rsidTr="005939A0">
        <w:trPr>
          <w:cantSplit/>
          <w:ins w:id="2425"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26" w:author="VP03" w:date="2017-09-11T04:58:00Z"/>
                <w:rFonts w:eastAsia="Calibri"/>
                <w:sz w:val="20"/>
                <w:szCs w:val="20"/>
              </w:rPr>
            </w:pPr>
            <w:ins w:id="2427" w:author="VP03" w:date="2017-09-11T04:58:00Z">
              <w:r w:rsidRPr="008B2282">
                <w:rPr>
                  <w:rFonts w:eastAsia="Calibri"/>
                  <w:sz w:val="20"/>
                  <w:szCs w:val="20"/>
                </w:rPr>
                <w:t>915-921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28" w:author="VP03" w:date="2017-09-11T04:58:00Z"/>
                <w:rFonts w:eastAsia="Calibri"/>
                <w:sz w:val="20"/>
                <w:szCs w:val="20"/>
              </w:rPr>
            </w:pPr>
            <w:ins w:id="2429" w:author="VP03" w:date="2017-09-11T04:58:00Z">
              <w:r w:rsidRPr="008B2282">
                <w:rPr>
                  <w:rFonts w:eastAsia="Calibri"/>
                  <w:sz w:val="20"/>
                  <w:szCs w:val="20"/>
                </w:rPr>
                <w:t xml:space="preserve">Активные и пассивные </w:t>
              </w:r>
              <w:r w:rsidRPr="008B2282">
                <w:rPr>
                  <w:rFonts w:eastAsia="Calibri"/>
                  <w:sz w:val="20"/>
                  <w:szCs w:val="20"/>
                  <w:lang w:val="en-US"/>
                </w:rPr>
                <w:t>RFID</w:t>
              </w:r>
              <w:r w:rsidRPr="008B2282">
                <w:rPr>
                  <w:rFonts w:eastAsia="Calibri"/>
                  <w:sz w:val="20"/>
                  <w:szCs w:val="20"/>
                </w:rPr>
                <w:t xml:space="preserve"> метки</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30" w:author="VP03" w:date="2017-09-11T04:58:00Z"/>
                <w:rFonts w:eastAsia="Calibri"/>
                <w:sz w:val="20"/>
                <w:szCs w:val="20"/>
                <w:lang w:val="en-US"/>
              </w:rPr>
            </w:pPr>
            <w:ins w:id="2431" w:author="VP03" w:date="2017-09-11T04:58:00Z">
              <w:r w:rsidRPr="008B2282">
                <w:rPr>
                  <w:rFonts w:eastAsia="Calibri"/>
                  <w:sz w:val="20"/>
                  <w:szCs w:val="20"/>
                </w:rPr>
                <w:t>Широкая</w:t>
              </w:r>
              <w:r w:rsidRPr="008B2282">
                <w:rPr>
                  <w:rFonts w:eastAsia="Calibri"/>
                  <w:sz w:val="20"/>
                  <w:szCs w:val="20"/>
                  <w:lang w:val="en-US"/>
                </w:rPr>
                <w:t xml:space="preserve"> </w:t>
              </w:r>
              <w:r w:rsidRPr="008B2282">
                <w:rPr>
                  <w:rFonts w:eastAsia="Calibri"/>
                  <w:sz w:val="20"/>
                  <w:szCs w:val="20"/>
                </w:rPr>
                <w:t>полоса</w:t>
              </w:r>
              <w:r w:rsidRPr="008B2282">
                <w:rPr>
                  <w:rFonts w:eastAsia="Calibri"/>
                  <w:sz w:val="20"/>
                  <w:szCs w:val="20"/>
                  <w:lang w:val="en-US"/>
                </w:rPr>
                <w:t xml:space="preserve"> </w:t>
              </w:r>
              <w:r w:rsidRPr="008B2282">
                <w:rPr>
                  <w:rFonts w:eastAsia="Calibri"/>
                  <w:sz w:val="20"/>
                  <w:szCs w:val="20"/>
                </w:rPr>
                <w:t>частот</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32" w:author="VP03" w:date="2017-09-11T04:58:00Z"/>
                <w:rFonts w:eastAsia="Calibri"/>
                <w:sz w:val="20"/>
                <w:szCs w:val="20"/>
              </w:rPr>
            </w:pPr>
            <w:ins w:id="2433" w:author="VP03" w:date="2017-09-11T04:58:00Z">
              <w:r w:rsidRPr="008B2282">
                <w:rPr>
                  <w:rFonts w:eastAsia="Calibri"/>
                  <w:sz w:val="20"/>
                  <w:szCs w:val="20"/>
                </w:rPr>
                <w:t>Возможные помехи от работающих в смежной полосе частот систем</w:t>
              </w:r>
            </w:ins>
          </w:p>
        </w:tc>
      </w:tr>
      <w:tr w:rsidR="00117D88" w:rsidRPr="008B2282" w:rsidTr="005939A0">
        <w:trPr>
          <w:cantSplit/>
          <w:ins w:id="2434"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35" w:author="VP03" w:date="2017-09-11T04:58:00Z"/>
                <w:rFonts w:eastAsia="Calibri"/>
                <w:sz w:val="20"/>
                <w:szCs w:val="20"/>
              </w:rPr>
            </w:pPr>
            <w:ins w:id="2436" w:author="VP03" w:date="2017-09-11T04:58:00Z">
              <w:r w:rsidRPr="008B2282">
                <w:rPr>
                  <w:rFonts w:eastAsia="Calibri"/>
                  <w:sz w:val="20"/>
                  <w:szCs w:val="20"/>
                </w:rPr>
                <w:t>2.4 ГГц</w:t>
              </w:r>
            </w:ins>
          </w:p>
          <w:p w:rsidR="00117D88" w:rsidRPr="008B2282" w:rsidRDefault="00117D88" w:rsidP="005939A0">
            <w:pPr>
              <w:rPr>
                <w:ins w:id="2437" w:author="VP03" w:date="2017-09-11T04:58:00Z"/>
                <w:rFonts w:eastAsia="Calibri"/>
                <w:sz w:val="20"/>
                <w:szCs w:val="20"/>
              </w:rPr>
            </w:pPr>
            <w:ins w:id="2438" w:author="VP03" w:date="2017-09-11T04:58:00Z">
              <w:r w:rsidRPr="008B2282">
                <w:rPr>
                  <w:rFonts w:eastAsia="Calibri"/>
                  <w:sz w:val="20"/>
                  <w:szCs w:val="20"/>
                </w:rPr>
                <w:t>(2400-2483.5</w:t>
              </w:r>
            </w:ins>
          </w:p>
          <w:p w:rsidR="00117D88" w:rsidRPr="008B2282" w:rsidRDefault="00117D88" w:rsidP="005939A0">
            <w:pPr>
              <w:rPr>
                <w:ins w:id="2439" w:author="VP03" w:date="2017-09-11T04:58:00Z"/>
                <w:rFonts w:eastAsia="Calibri"/>
                <w:sz w:val="20"/>
                <w:szCs w:val="20"/>
              </w:rPr>
            </w:pPr>
            <w:ins w:id="2440" w:author="VP03" w:date="2017-09-11T04:58:00Z">
              <w:r w:rsidRPr="008B2282">
                <w:rPr>
                  <w:rFonts w:eastAsia="Calibri"/>
                  <w:sz w:val="20"/>
                  <w:szCs w:val="20"/>
                </w:rPr>
                <w:t>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41" w:author="VP03" w:date="2017-09-11T04:58:00Z"/>
                <w:rFonts w:eastAsia="Calibri"/>
                <w:sz w:val="20"/>
                <w:szCs w:val="20"/>
              </w:rPr>
            </w:pPr>
            <w:ins w:id="2442" w:author="VP03" w:date="2017-09-11T04:58:00Z">
              <w:r w:rsidRPr="008B2282">
                <w:rPr>
                  <w:rFonts w:eastAsia="Calibri"/>
                  <w:sz w:val="20"/>
                  <w:szCs w:val="20"/>
                  <w:lang w:val="en-US"/>
                </w:rPr>
                <w:t>Bluetooth</w:t>
              </w:r>
              <w:r w:rsidRPr="008B2282">
                <w:rPr>
                  <w:rFonts w:eastAsia="Calibri"/>
                  <w:sz w:val="20"/>
                  <w:szCs w:val="20"/>
                </w:rPr>
                <w:t xml:space="preserve">, </w:t>
              </w:r>
              <w:r w:rsidRPr="008B2282">
                <w:rPr>
                  <w:rFonts w:eastAsia="Calibri"/>
                  <w:sz w:val="20"/>
                  <w:szCs w:val="20"/>
                  <w:lang w:val="en-US"/>
                </w:rPr>
                <w:t>Wi</w:t>
              </w:r>
              <w:r w:rsidRPr="008B2282">
                <w:rPr>
                  <w:rFonts w:eastAsia="Calibri"/>
                  <w:sz w:val="20"/>
                  <w:szCs w:val="20"/>
                </w:rPr>
                <w:t>-</w:t>
              </w:r>
              <w:r w:rsidRPr="008B2282">
                <w:rPr>
                  <w:rFonts w:eastAsia="Calibri"/>
                  <w:sz w:val="20"/>
                  <w:szCs w:val="20"/>
                  <w:lang w:val="en-US"/>
                </w:rPr>
                <w:t>Fi</w:t>
              </w:r>
              <w:r w:rsidRPr="008B2282">
                <w:rPr>
                  <w:rFonts w:eastAsia="Calibri"/>
                  <w:sz w:val="20"/>
                  <w:szCs w:val="20"/>
                </w:rPr>
                <w:t xml:space="preserve">, </w:t>
              </w:r>
              <w:r w:rsidRPr="008B2282">
                <w:rPr>
                  <w:rFonts w:eastAsia="Calibri"/>
                  <w:sz w:val="20"/>
                  <w:szCs w:val="20"/>
                  <w:lang w:val="en-US"/>
                </w:rPr>
                <w:t>ZigBee</w:t>
              </w:r>
              <w:r w:rsidRPr="008B2282">
                <w:rPr>
                  <w:rFonts w:eastAsia="Calibri"/>
                  <w:sz w:val="20"/>
                  <w:szCs w:val="20"/>
                </w:rPr>
                <w:t xml:space="preserve"> и некоторые активные и пассивные  </w:t>
              </w:r>
              <w:r w:rsidRPr="008B2282">
                <w:rPr>
                  <w:rFonts w:eastAsia="Calibri"/>
                  <w:sz w:val="20"/>
                  <w:szCs w:val="20"/>
                  <w:lang w:val="en-US"/>
                </w:rPr>
                <w:t>RFID</w:t>
              </w:r>
              <w:r w:rsidRPr="008B2282">
                <w:rPr>
                  <w:rFonts w:eastAsia="Calibri"/>
                  <w:sz w:val="20"/>
                  <w:szCs w:val="20"/>
                </w:rPr>
                <w:t xml:space="preserve"> метки</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43" w:author="VP03" w:date="2017-09-11T04:58:00Z"/>
                <w:rFonts w:eastAsia="Calibri"/>
                <w:sz w:val="20"/>
                <w:szCs w:val="20"/>
              </w:rPr>
            </w:pPr>
            <w:ins w:id="2444" w:author="VP03" w:date="2017-09-11T04:58:00Z">
              <w:r w:rsidRPr="008B2282">
                <w:rPr>
                  <w:rFonts w:eastAsia="Calibri"/>
                  <w:sz w:val="20"/>
                  <w:szCs w:val="20"/>
                </w:rPr>
                <w:t>Гармонизирована на глобальном уровне, широкая полоса частот</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45" w:author="VP03" w:date="2017-09-11T04:58:00Z"/>
                <w:rFonts w:eastAsia="Calibri"/>
                <w:sz w:val="20"/>
                <w:szCs w:val="20"/>
              </w:rPr>
            </w:pPr>
            <w:ins w:id="2446" w:author="VP03" w:date="2017-09-11T04:58:00Z">
              <w:r w:rsidRPr="008B2282">
                <w:rPr>
                  <w:rFonts w:eastAsia="Calibri"/>
                  <w:sz w:val="20"/>
                  <w:szCs w:val="20"/>
                </w:rPr>
                <w:t>Сильно загруженный диапазон частот</w:t>
              </w:r>
            </w:ins>
          </w:p>
        </w:tc>
      </w:tr>
      <w:tr w:rsidR="00117D88" w:rsidRPr="008B2282" w:rsidTr="005939A0">
        <w:trPr>
          <w:cantSplit/>
          <w:ins w:id="2447"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48" w:author="VP03" w:date="2017-09-11T04:58:00Z"/>
                <w:rFonts w:eastAsia="Calibri"/>
                <w:sz w:val="20"/>
                <w:szCs w:val="20"/>
              </w:rPr>
            </w:pPr>
            <w:ins w:id="2449" w:author="VP03" w:date="2017-09-11T04:58:00Z">
              <w:r w:rsidRPr="008B2282">
                <w:rPr>
                  <w:rFonts w:eastAsia="Calibri"/>
                  <w:sz w:val="20"/>
                  <w:szCs w:val="20"/>
                </w:rPr>
                <w:t>2483.5-2500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50" w:author="VP03" w:date="2017-09-11T04:58:00Z"/>
                <w:rFonts w:eastAsia="Calibri"/>
                <w:sz w:val="20"/>
                <w:szCs w:val="20"/>
              </w:rPr>
            </w:pPr>
            <w:ins w:id="2451" w:author="VP03" w:date="2017-09-11T04:58:00Z">
              <w:r w:rsidRPr="008B2282">
                <w:rPr>
                  <w:rFonts w:eastAsia="Calibri"/>
                  <w:sz w:val="20"/>
                  <w:szCs w:val="20"/>
                </w:rPr>
                <w:t>Медицинские системы</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52" w:author="VP03" w:date="2017-09-11T04:58:00Z"/>
                <w:rFonts w:eastAsia="Calibri"/>
                <w:sz w:val="20"/>
                <w:szCs w:val="20"/>
              </w:rPr>
            </w:pPr>
            <w:ins w:id="2453" w:author="VP03" w:date="2017-09-11T04:58:00Z">
              <w:r w:rsidRPr="008B2282">
                <w:rPr>
                  <w:rFonts w:eastAsia="Calibri"/>
                  <w:sz w:val="20"/>
                  <w:szCs w:val="20"/>
                </w:rPr>
                <w:t>Широкая полоса частот</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54" w:author="VP03" w:date="2017-09-11T04:58:00Z"/>
                <w:rFonts w:eastAsia="Calibri"/>
                <w:sz w:val="20"/>
                <w:szCs w:val="20"/>
              </w:rPr>
            </w:pPr>
            <w:ins w:id="2455" w:author="VP03" w:date="2017-09-11T04:58:00Z">
              <w:r w:rsidRPr="008B2282">
                <w:rPr>
                  <w:rFonts w:eastAsia="Calibri"/>
                  <w:sz w:val="20"/>
                  <w:szCs w:val="20"/>
                </w:rPr>
                <w:t xml:space="preserve">Возможны помехи от </w:t>
              </w:r>
              <w:r w:rsidRPr="008B2282">
                <w:rPr>
                  <w:rFonts w:eastAsia="Calibri"/>
                  <w:sz w:val="20"/>
                  <w:szCs w:val="20"/>
                  <w:lang w:val="en-US"/>
                </w:rPr>
                <w:t>Wi</w:t>
              </w:r>
              <w:r w:rsidRPr="008B2282">
                <w:rPr>
                  <w:rFonts w:eastAsia="Calibri"/>
                  <w:sz w:val="20"/>
                  <w:szCs w:val="20"/>
                </w:rPr>
                <w:t>-</w:t>
              </w:r>
              <w:r w:rsidRPr="008B2282">
                <w:rPr>
                  <w:rFonts w:eastAsia="Calibri"/>
                  <w:sz w:val="20"/>
                  <w:szCs w:val="20"/>
                  <w:lang w:val="en-US"/>
                </w:rPr>
                <w:t>Fi</w:t>
              </w:r>
              <w:r w:rsidRPr="008B2282">
                <w:rPr>
                  <w:rFonts w:eastAsia="Calibri"/>
                  <w:sz w:val="20"/>
                  <w:szCs w:val="20"/>
                </w:rPr>
                <w:t xml:space="preserve"> и </w:t>
              </w:r>
              <w:r w:rsidRPr="008B2282">
                <w:rPr>
                  <w:rFonts w:eastAsia="Calibri"/>
                  <w:sz w:val="20"/>
                  <w:szCs w:val="20"/>
                  <w:lang w:val="en-US"/>
                </w:rPr>
                <w:t>LTE</w:t>
              </w:r>
              <w:r w:rsidRPr="008B2282">
                <w:rPr>
                  <w:rFonts w:eastAsia="Calibri"/>
                  <w:sz w:val="20"/>
                  <w:szCs w:val="20"/>
                </w:rPr>
                <w:t xml:space="preserve"> в соседней полосе частот</w:t>
              </w:r>
            </w:ins>
          </w:p>
        </w:tc>
      </w:tr>
      <w:tr w:rsidR="00117D88" w:rsidRPr="008B2282" w:rsidTr="005939A0">
        <w:trPr>
          <w:cantSplit/>
          <w:ins w:id="2456"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57" w:author="VP03" w:date="2017-09-11T04:58:00Z"/>
                <w:rFonts w:eastAsia="Calibri"/>
                <w:sz w:val="20"/>
                <w:szCs w:val="20"/>
              </w:rPr>
            </w:pPr>
            <w:ins w:id="2458" w:author="VP03" w:date="2017-09-11T04:58:00Z">
              <w:r w:rsidRPr="008B2282">
                <w:rPr>
                  <w:rFonts w:eastAsia="Calibri"/>
                  <w:sz w:val="20"/>
                  <w:szCs w:val="20"/>
                </w:rPr>
                <w:t xml:space="preserve">5.8 ГГц </w:t>
              </w:r>
            </w:ins>
          </w:p>
          <w:p w:rsidR="00117D88" w:rsidRPr="008B2282" w:rsidRDefault="00117D88" w:rsidP="005939A0">
            <w:pPr>
              <w:rPr>
                <w:ins w:id="2459" w:author="VP03" w:date="2017-09-11T04:58:00Z"/>
                <w:rFonts w:eastAsia="Calibri"/>
                <w:sz w:val="20"/>
                <w:szCs w:val="20"/>
              </w:rPr>
            </w:pPr>
            <w:ins w:id="2460" w:author="VP03" w:date="2017-09-11T04:58:00Z">
              <w:r w:rsidRPr="008B2282">
                <w:rPr>
                  <w:rFonts w:eastAsia="Calibri"/>
                  <w:sz w:val="20"/>
                  <w:szCs w:val="20"/>
                </w:rPr>
                <w:t>(5725-5875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61" w:author="VP03" w:date="2017-09-11T04:58:00Z"/>
                <w:rFonts w:eastAsia="Calibri"/>
                <w:sz w:val="20"/>
                <w:szCs w:val="20"/>
              </w:rPr>
            </w:pPr>
            <w:ins w:id="2462" w:author="VP03" w:date="2017-09-11T04:58:00Z">
              <w:r w:rsidRPr="008B2282">
                <w:rPr>
                  <w:rFonts w:eastAsia="Calibri"/>
                  <w:sz w:val="20"/>
                  <w:szCs w:val="20"/>
                </w:rPr>
                <w:t xml:space="preserve">Используется некоторыми активными и пассивными системами </w:t>
              </w:r>
              <w:r w:rsidRPr="008B2282">
                <w:rPr>
                  <w:rFonts w:eastAsia="Calibri"/>
                  <w:sz w:val="20"/>
                  <w:szCs w:val="20"/>
                  <w:lang w:val="en-US"/>
                </w:rPr>
                <w:t>RFID</w:t>
              </w:r>
              <w:r w:rsidRPr="008B2282">
                <w:rPr>
                  <w:rFonts w:eastAsia="Calibri"/>
                  <w:sz w:val="20"/>
                  <w:szCs w:val="20"/>
                </w:rPr>
                <w:t xml:space="preserve"> (например, системами сбора оплаты на платной автомагистрали)</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63" w:author="VP03" w:date="2017-09-11T04:58:00Z"/>
                <w:rFonts w:eastAsia="Calibri"/>
                <w:sz w:val="20"/>
                <w:szCs w:val="20"/>
              </w:rPr>
            </w:pPr>
            <w:ins w:id="2464" w:author="VP03" w:date="2017-09-11T04:58:00Z">
              <w:r w:rsidRPr="008B2282">
                <w:rPr>
                  <w:rFonts w:eastAsia="Calibri"/>
                  <w:sz w:val="20"/>
                  <w:szCs w:val="20"/>
                </w:rPr>
                <w:t>Широкая полоса частот</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65" w:author="VP03" w:date="2017-09-11T04:58:00Z"/>
                <w:rFonts w:eastAsia="Calibri"/>
                <w:sz w:val="20"/>
                <w:szCs w:val="20"/>
              </w:rPr>
            </w:pPr>
            <w:ins w:id="2466" w:author="VP03" w:date="2017-09-11T04:58:00Z">
              <w:r w:rsidRPr="008B2282">
                <w:rPr>
                  <w:rFonts w:eastAsia="Calibri"/>
                  <w:sz w:val="20"/>
                  <w:szCs w:val="20"/>
                </w:rPr>
                <w:t>Относительно высокая стоимость. Возможны помехи от других систем (например, фиксированного беспроводного доступа)</w:t>
              </w:r>
            </w:ins>
          </w:p>
        </w:tc>
      </w:tr>
      <w:tr w:rsidR="00117D88" w:rsidRPr="008B2282" w:rsidTr="005939A0">
        <w:trPr>
          <w:cantSplit/>
          <w:ins w:id="2467" w:author="VP03" w:date="2017-09-11T04:58:00Z"/>
        </w:trPr>
        <w:tc>
          <w:tcPr>
            <w:tcW w:w="1985"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68" w:author="VP03" w:date="2017-09-11T04:58:00Z"/>
                <w:rFonts w:eastAsia="Calibri"/>
                <w:sz w:val="20"/>
                <w:szCs w:val="20"/>
              </w:rPr>
            </w:pPr>
            <w:ins w:id="2469" w:author="VP03" w:date="2017-09-11T04:58:00Z">
              <w:r w:rsidRPr="008B2282">
                <w:rPr>
                  <w:rFonts w:eastAsia="Calibri"/>
                  <w:sz w:val="20"/>
                  <w:szCs w:val="20"/>
                </w:rPr>
                <w:t>5795-5815 МГц</w:t>
              </w:r>
            </w:ins>
          </w:p>
        </w:tc>
        <w:tc>
          <w:tcPr>
            <w:tcW w:w="3827"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70" w:author="VP03" w:date="2017-09-11T04:58:00Z"/>
                <w:rFonts w:eastAsia="Calibri"/>
                <w:sz w:val="20"/>
                <w:szCs w:val="20"/>
              </w:rPr>
            </w:pPr>
            <w:ins w:id="2471" w:author="VP03" w:date="2017-09-11T04:58:00Z">
              <w:r w:rsidRPr="008B2282">
                <w:rPr>
                  <w:rFonts w:eastAsia="Calibri"/>
                  <w:sz w:val="20"/>
                  <w:szCs w:val="20"/>
                </w:rPr>
                <w:t>Системы транспорта и телематики трафика</w:t>
              </w:r>
            </w:ins>
          </w:p>
        </w:tc>
        <w:tc>
          <w:tcPr>
            <w:tcW w:w="3686"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72" w:author="VP03" w:date="2017-09-11T04:58:00Z"/>
                <w:rFonts w:eastAsia="Calibri"/>
                <w:sz w:val="20"/>
                <w:szCs w:val="20"/>
              </w:rPr>
            </w:pPr>
            <w:ins w:id="2473" w:author="VP03" w:date="2017-09-11T04:58:00Z">
              <w:r w:rsidRPr="008B2282">
                <w:rPr>
                  <w:rFonts w:eastAsia="Calibri"/>
                  <w:sz w:val="20"/>
                  <w:szCs w:val="20"/>
                </w:rPr>
                <w:t>Определенная Европой полоса частот</w:t>
              </w:r>
            </w:ins>
          </w:p>
        </w:tc>
        <w:tc>
          <w:tcPr>
            <w:tcW w:w="3543" w:type="dxa"/>
            <w:tcBorders>
              <w:top w:val="single" w:sz="6" w:space="0" w:color="auto"/>
              <w:left w:val="single" w:sz="6" w:space="0" w:color="auto"/>
              <w:bottom w:val="single" w:sz="6" w:space="0" w:color="auto"/>
              <w:right w:val="single" w:sz="6" w:space="0" w:color="auto"/>
            </w:tcBorders>
          </w:tcPr>
          <w:p w:rsidR="00117D88" w:rsidRPr="008B2282" w:rsidRDefault="00117D88" w:rsidP="005939A0">
            <w:pPr>
              <w:rPr>
                <w:ins w:id="2474" w:author="VP03" w:date="2017-09-11T04:58:00Z"/>
                <w:rFonts w:eastAsia="Calibri"/>
                <w:sz w:val="20"/>
                <w:szCs w:val="20"/>
              </w:rPr>
            </w:pPr>
            <w:ins w:id="2475" w:author="VP03" w:date="2017-09-11T04:58:00Z">
              <w:r w:rsidRPr="008B2282">
                <w:rPr>
                  <w:rFonts w:eastAsia="Calibri"/>
                  <w:sz w:val="20"/>
                  <w:szCs w:val="20"/>
                </w:rPr>
                <w:t>Высокий диапазон частот и ограниченная дальность</w:t>
              </w:r>
            </w:ins>
          </w:p>
        </w:tc>
      </w:tr>
    </w:tbl>
    <w:p w:rsidR="00117D88" w:rsidRDefault="00117D88" w:rsidP="00BF1BAC">
      <w:pPr>
        <w:ind w:firstLine="567"/>
        <w:rPr>
          <w:ins w:id="2476" w:author="VP03" w:date="2017-09-11T04:57:00Z"/>
          <w:rStyle w:val="Hyperlink"/>
          <w:rFonts w:cs="Arial"/>
          <w:color w:val="000000" w:themeColor="text1"/>
          <w:u w:val="none"/>
        </w:rPr>
      </w:pPr>
    </w:p>
    <w:p w:rsidR="00EE002D" w:rsidRDefault="00EE002D" w:rsidP="00BF1BAC">
      <w:pPr>
        <w:ind w:firstLine="567"/>
        <w:rPr>
          <w:ins w:id="2477" w:author="VP03" w:date="2017-09-11T04:57:00Z"/>
          <w:rStyle w:val="Hyperlink"/>
          <w:rFonts w:cs="Arial"/>
          <w:color w:val="000000" w:themeColor="text1"/>
          <w:u w:val="none"/>
        </w:rPr>
      </w:pPr>
    </w:p>
    <w:p w:rsidR="00EE002D" w:rsidRDefault="00EE002D" w:rsidP="00BF1BAC">
      <w:pPr>
        <w:ind w:firstLine="567"/>
        <w:rPr>
          <w:ins w:id="2478" w:author="VP03" w:date="2017-09-11T04:57:00Z"/>
          <w:rStyle w:val="Hyperlink"/>
          <w:rFonts w:cs="Arial"/>
          <w:color w:val="000000" w:themeColor="text1"/>
          <w:u w:val="none"/>
        </w:rPr>
      </w:pPr>
    </w:p>
    <w:p w:rsidR="00EE002D" w:rsidRDefault="00EE002D" w:rsidP="00BF1BAC">
      <w:pPr>
        <w:ind w:firstLine="567"/>
        <w:rPr>
          <w:rStyle w:val="Hyperlink"/>
          <w:rFonts w:cs="Arial"/>
          <w:color w:val="000000" w:themeColor="text1"/>
          <w:u w:val="none"/>
        </w:rPr>
      </w:pPr>
    </w:p>
    <w:p w:rsidR="00117D88" w:rsidRDefault="00117D88" w:rsidP="00BF1BAC">
      <w:pPr>
        <w:ind w:firstLine="567"/>
        <w:rPr>
          <w:ins w:id="2479" w:author="VP03" w:date="2017-09-11T04:58:00Z"/>
          <w:rStyle w:val="Hyperlink"/>
          <w:rFonts w:cs="Arial"/>
          <w:color w:val="000000" w:themeColor="text1"/>
          <w:u w:val="none"/>
        </w:rPr>
        <w:sectPr w:rsidR="00117D88" w:rsidSect="00117D88">
          <w:pgSz w:w="16840" w:h="11907" w:orient="landscape" w:code="9"/>
          <w:pgMar w:top="907" w:right="562" w:bottom="1411" w:left="1138" w:header="720" w:footer="0" w:gutter="0"/>
          <w:cols w:space="720"/>
          <w:titlePg/>
          <w:docGrid w:linePitch="326"/>
          <w:sectPrChange w:id="2480" w:author="VP03" w:date="2017-09-11T04:58:00Z">
            <w:sectPr w:rsidR="00117D88" w:rsidSect="00117D88">
              <w:pgSz w:w="11907" w:h="16840" w:orient="portrait"/>
              <w:pgMar w:top="1134" w:right="907" w:bottom="567" w:left="1418" w:header="720" w:footer="0" w:gutter="0"/>
            </w:sectPr>
          </w:sectPrChange>
        </w:sectPr>
      </w:pPr>
    </w:p>
    <w:p w:rsidR="00117D88" w:rsidDel="00F452C0" w:rsidRDefault="00117D88" w:rsidP="00BF1BAC">
      <w:pPr>
        <w:ind w:firstLine="567"/>
        <w:rPr>
          <w:del w:id="2481" w:author="VP03" w:date="2017-09-11T05:02:00Z"/>
          <w:rStyle w:val="Hyperlink"/>
          <w:rFonts w:cs="Arial"/>
          <w:color w:val="000000" w:themeColor="text1"/>
          <w:u w:val="none"/>
        </w:rPr>
      </w:pPr>
    </w:p>
    <w:p w:rsidR="00BF1BAC" w:rsidRPr="009E3A0D" w:rsidRDefault="00BF1BAC" w:rsidP="00BF1BAC">
      <w:pPr>
        <w:pStyle w:val="Heading2"/>
        <w:rPr>
          <w:rStyle w:val="Hyperlink"/>
          <w:color w:val="000000" w:themeColor="text1"/>
          <w:u w:val="none"/>
        </w:rPr>
      </w:pPr>
      <w:bookmarkStart w:id="2482" w:name="_Toc492882502"/>
      <w:r>
        <w:rPr>
          <w:rStyle w:val="Hyperlink"/>
          <w:color w:val="000000" w:themeColor="text1"/>
          <w:u w:val="none"/>
        </w:rPr>
        <w:t>4</w:t>
      </w:r>
      <w:r w:rsidRPr="00CF3888">
        <w:rPr>
          <w:rStyle w:val="Hyperlink"/>
          <w:color w:val="000000" w:themeColor="text1"/>
          <w:u w:val="none"/>
        </w:rPr>
        <w:t>.</w:t>
      </w:r>
      <w:r w:rsidRPr="003D7C43">
        <w:rPr>
          <w:rStyle w:val="Hyperlink"/>
          <w:color w:val="000000" w:themeColor="text1"/>
          <w:u w:val="none"/>
        </w:rPr>
        <w:t>2</w:t>
      </w:r>
      <w:r w:rsidRPr="00CF3888">
        <w:rPr>
          <w:rStyle w:val="Hyperlink"/>
          <w:color w:val="000000" w:themeColor="text1"/>
          <w:u w:val="none"/>
        </w:rPr>
        <w:t xml:space="preserve"> </w:t>
      </w:r>
      <w:r>
        <w:rPr>
          <w:rStyle w:val="Hyperlink"/>
          <w:color w:val="000000" w:themeColor="text1"/>
          <w:u w:val="none"/>
        </w:rPr>
        <w:t>Вопросы использования  полос радиочастот</w:t>
      </w:r>
      <w:r w:rsidRPr="009E3A0D">
        <w:rPr>
          <w:rStyle w:val="Hyperlink"/>
          <w:color w:val="000000" w:themeColor="text1"/>
          <w:u w:val="none"/>
        </w:rPr>
        <w:t xml:space="preserve"> </w:t>
      </w:r>
      <w:r>
        <w:rPr>
          <w:rStyle w:val="Hyperlink"/>
          <w:color w:val="000000" w:themeColor="text1"/>
          <w:u w:val="none"/>
          <w:lang w:val="en-US"/>
        </w:rPr>
        <w:t>IMT</w:t>
      </w:r>
      <w:r w:rsidRPr="009E3A0D">
        <w:rPr>
          <w:rStyle w:val="Hyperlink"/>
          <w:color w:val="000000" w:themeColor="text1"/>
          <w:u w:val="none"/>
        </w:rPr>
        <w:t xml:space="preserve"> </w:t>
      </w:r>
      <w:r>
        <w:rPr>
          <w:rStyle w:val="Hyperlink"/>
          <w:color w:val="000000" w:themeColor="text1"/>
          <w:u w:val="none"/>
        </w:rPr>
        <w:t xml:space="preserve">для </w:t>
      </w:r>
      <w:r>
        <w:rPr>
          <w:rStyle w:val="Hyperlink"/>
          <w:color w:val="000000" w:themeColor="text1"/>
          <w:u w:val="none"/>
          <w:lang w:val="en-US"/>
        </w:rPr>
        <w:t>IoT</w:t>
      </w:r>
      <w:bookmarkEnd w:id="2482"/>
    </w:p>
    <w:p w:rsidR="00C1510F" w:rsidRPr="00C1510F" w:rsidRDefault="00BF1BAC">
      <w:pPr>
        <w:ind w:firstLine="634"/>
        <w:rPr>
          <w:ins w:id="2483" w:author="VP03" w:date="2017-09-10T15:08:00Z"/>
        </w:rPr>
        <w:pPrChange w:id="2484" w:author="VP03" w:date="2017-09-10T15:09:00Z">
          <w:pPr>
            <w:spacing w:line="360" w:lineRule="auto"/>
            <w:ind w:firstLine="630"/>
          </w:pPr>
        </w:pPrChange>
      </w:pPr>
      <w:del w:id="2485" w:author="VP03" w:date="2017-09-10T15:07:00Z">
        <w:r w:rsidRPr="008B721E" w:rsidDel="00563C86">
          <w:rPr>
            <w:rStyle w:val="Hyperlink"/>
            <w:rFonts w:cs="Arial"/>
            <w:color w:val="000000" w:themeColor="text1"/>
            <w:highlight w:val="yellow"/>
            <w:u w:val="none"/>
          </w:rPr>
          <w:delText xml:space="preserve">[Особенности использования полос радиочастот </w:delText>
        </w:r>
        <w:r w:rsidRPr="008B721E" w:rsidDel="00563C86">
          <w:rPr>
            <w:rStyle w:val="Hyperlink"/>
            <w:rFonts w:cs="Arial"/>
            <w:color w:val="000000" w:themeColor="text1"/>
            <w:highlight w:val="yellow"/>
            <w:u w:val="none"/>
            <w:lang w:val="en-US"/>
          </w:rPr>
          <w:delText>IMT</w:delText>
        </w:r>
        <w:r w:rsidRPr="008B721E" w:rsidDel="00563C86">
          <w:rPr>
            <w:rStyle w:val="Hyperlink"/>
            <w:rFonts w:cs="Arial"/>
            <w:color w:val="000000" w:themeColor="text1"/>
            <w:highlight w:val="yellow"/>
            <w:u w:val="none"/>
          </w:rPr>
          <w:delText xml:space="preserve"> для различных применений </w:delText>
        </w:r>
        <w:r w:rsidRPr="008B721E" w:rsidDel="00563C86">
          <w:rPr>
            <w:rStyle w:val="Hyperlink"/>
            <w:rFonts w:cs="Arial"/>
            <w:color w:val="000000" w:themeColor="text1"/>
            <w:highlight w:val="yellow"/>
            <w:u w:val="none"/>
            <w:lang w:val="en-US"/>
          </w:rPr>
          <w:delText>IoT</w:delText>
        </w:r>
        <w:r w:rsidRPr="008B721E" w:rsidDel="00563C86">
          <w:rPr>
            <w:rStyle w:val="Hyperlink"/>
            <w:rFonts w:cs="Arial"/>
            <w:color w:val="000000" w:themeColor="text1"/>
            <w:highlight w:val="yellow"/>
            <w:u w:val="none"/>
          </w:rPr>
          <w:delText>]</w:delText>
        </w:r>
        <w:r w:rsidRPr="00CF3888" w:rsidDel="00563C86">
          <w:rPr>
            <w:rStyle w:val="Hyperlink"/>
            <w:rFonts w:cs="Arial"/>
            <w:color w:val="000000" w:themeColor="text1"/>
            <w:u w:val="none"/>
          </w:rPr>
          <w:delText xml:space="preserve">. </w:delText>
        </w:r>
      </w:del>
      <w:ins w:id="2486" w:author="VP03" w:date="2017-09-10T15:08:00Z">
        <w:r w:rsidR="00C1510F">
          <w:t xml:space="preserve">Как уже отмечалось в разделе </w:t>
        </w:r>
      </w:ins>
      <w:ins w:id="2487" w:author="VP03" w:date="2017-09-10T15:09:00Z">
        <w:r w:rsidR="00C1510F" w:rsidRPr="00C1510F">
          <w:rPr>
            <w:rPrChange w:id="2488" w:author="VP03" w:date="2017-09-10T15:09:00Z">
              <w:rPr>
                <w:lang w:val="en-US"/>
              </w:rPr>
            </w:rPrChange>
          </w:rPr>
          <w:t>3</w:t>
        </w:r>
      </w:ins>
      <w:ins w:id="2489" w:author="VP03" w:date="2017-09-10T15:08:00Z">
        <w:r w:rsidR="00C1510F">
          <w:t xml:space="preserve">, в лицензируемых полосах радиочастот развивается три технологии </w:t>
        </w:r>
        <w:r w:rsidR="00C1510F">
          <w:rPr>
            <w:lang w:val="en-US"/>
          </w:rPr>
          <w:t>LPWAN</w:t>
        </w:r>
        <w:r w:rsidR="00C1510F" w:rsidRPr="00BD7C81">
          <w:t>:</w:t>
        </w:r>
        <w:r w:rsidR="00C1510F">
          <w:t xml:space="preserve"> </w:t>
        </w:r>
        <w:r w:rsidR="00C1510F" w:rsidRPr="00584E35">
          <w:t xml:space="preserve">EC-GSM, </w:t>
        </w:r>
        <w:r w:rsidR="00C1510F">
          <w:rPr>
            <w:lang w:val="en-US"/>
          </w:rPr>
          <w:t>LTE</w:t>
        </w:r>
        <w:r w:rsidR="00C1510F" w:rsidRPr="00BD7C81">
          <w:t>-</w:t>
        </w:r>
      </w:ins>
      <w:ins w:id="2490" w:author="VP03" w:date="2017-09-10T15:10:00Z">
        <w:r w:rsidR="00C1510F">
          <w:rPr>
            <w:lang w:val="en-US"/>
          </w:rPr>
          <w:t>MTC</w:t>
        </w:r>
        <w:r w:rsidR="00C1510F" w:rsidRPr="00C1510F">
          <w:rPr>
            <w:rPrChange w:id="2491" w:author="VP03" w:date="2017-09-10T15:10:00Z">
              <w:rPr>
                <w:lang w:val="en-US"/>
              </w:rPr>
            </w:rPrChange>
          </w:rPr>
          <w:t>/</w:t>
        </w:r>
      </w:ins>
      <w:ins w:id="2492" w:author="VP03" w:date="2017-09-10T15:08:00Z">
        <w:r w:rsidR="00C1510F" w:rsidRPr="00584E35">
          <w:t>eMTC и NB-IoT</w:t>
        </w:r>
        <w:r w:rsidR="00C1510F">
          <w:t xml:space="preserve">. При этом, как было, описано выше </w:t>
        </w:r>
        <w:r w:rsidR="00C1510F">
          <w:rPr>
            <w:lang w:val="en-US"/>
          </w:rPr>
          <w:t>EC</w:t>
        </w:r>
        <w:r w:rsidR="00C1510F" w:rsidRPr="00BD7C81">
          <w:t>-</w:t>
        </w:r>
        <w:r w:rsidR="00C1510F">
          <w:rPr>
            <w:lang w:val="en-US"/>
          </w:rPr>
          <w:t>GSM</w:t>
        </w:r>
        <w:r w:rsidR="00C1510F" w:rsidRPr="00BD7C81">
          <w:t xml:space="preserve"> </w:t>
        </w:r>
        <w:r w:rsidR="00C1510F">
          <w:t xml:space="preserve">и </w:t>
        </w:r>
        <w:r w:rsidR="00C1510F">
          <w:rPr>
            <w:lang w:val="en-US"/>
          </w:rPr>
          <w:t>LTE</w:t>
        </w:r>
        <w:r w:rsidR="00C1510F" w:rsidRPr="00BD7C81">
          <w:t>-</w:t>
        </w:r>
        <w:r w:rsidR="00C1510F">
          <w:rPr>
            <w:lang w:val="en-US"/>
          </w:rPr>
          <w:t>eMTC</w:t>
        </w:r>
        <w:r w:rsidR="00C1510F" w:rsidRPr="00BD7C81">
          <w:t xml:space="preserve"> </w:t>
        </w:r>
        <w:r w:rsidR="00C1510F">
          <w:t xml:space="preserve">фактически мультиплексируются во времени с действующими каналами обычного </w:t>
        </w:r>
        <w:r w:rsidR="00C1510F">
          <w:rPr>
            <w:lang w:val="en-US"/>
          </w:rPr>
          <w:t>GSM</w:t>
        </w:r>
        <w:r w:rsidR="00C1510F" w:rsidRPr="001A655D">
          <w:t xml:space="preserve"> </w:t>
        </w:r>
        <w:r w:rsidR="00C1510F">
          <w:t xml:space="preserve">и </w:t>
        </w:r>
        <w:r w:rsidR="00C1510F">
          <w:rPr>
            <w:lang w:val="en-US"/>
          </w:rPr>
          <w:t>LTE</w:t>
        </w:r>
        <w:r w:rsidR="00C1510F">
          <w:t xml:space="preserve">, полностью переиспользуя физический уровень радиоинтерфейсов </w:t>
        </w:r>
        <w:r w:rsidR="00C1510F">
          <w:rPr>
            <w:lang w:val="en-US"/>
          </w:rPr>
          <w:t>GSM</w:t>
        </w:r>
        <w:r w:rsidR="00C1510F" w:rsidRPr="001A655D">
          <w:t xml:space="preserve"> </w:t>
        </w:r>
        <w:r w:rsidR="00C1510F">
          <w:t xml:space="preserve">и </w:t>
        </w:r>
        <w:r w:rsidR="00C1510F">
          <w:rPr>
            <w:lang w:val="en-US"/>
          </w:rPr>
          <w:t>LTE</w:t>
        </w:r>
        <w:r w:rsidR="00C1510F" w:rsidRPr="001A655D">
          <w:t xml:space="preserve"> </w:t>
        </w:r>
        <w:r w:rsidR="00C1510F">
          <w:t xml:space="preserve">соответственно. По этой причине сигналы </w:t>
        </w:r>
        <w:r w:rsidR="00C1510F">
          <w:rPr>
            <w:lang w:val="en-US"/>
          </w:rPr>
          <w:t>EC</w:t>
        </w:r>
        <w:r w:rsidR="00C1510F" w:rsidRPr="00BD7C81">
          <w:t>-</w:t>
        </w:r>
        <w:r w:rsidR="00C1510F">
          <w:rPr>
            <w:lang w:val="en-US"/>
          </w:rPr>
          <w:t>GSM</w:t>
        </w:r>
        <w:r w:rsidR="00C1510F" w:rsidRPr="00BD7C81">
          <w:t xml:space="preserve"> </w:t>
        </w:r>
        <w:r w:rsidR="00C1510F">
          <w:t xml:space="preserve">и </w:t>
        </w:r>
        <w:r w:rsidR="00C1510F">
          <w:rPr>
            <w:lang w:val="en-US"/>
          </w:rPr>
          <w:t>LTE</w:t>
        </w:r>
        <w:r w:rsidR="00C1510F" w:rsidRPr="00BD7C81">
          <w:t>-</w:t>
        </w:r>
      </w:ins>
      <w:ins w:id="2493" w:author="VP03" w:date="2017-09-10T15:10:00Z">
        <w:r w:rsidR="00C1510F">
          <w:rPr>
            <w:lang w:val="en-US"/>
          </w:rPr>
          <w:t>MTC</w:t>
        </w:r>
        <w:r w:rsidR="00C1510F" w:rsidRPr="00C1510F">
          <w:rPr>
            <w:rPrChange w:id="2494" w:author="VP03" w:date="2017-09-10T15:10:00Z">
              <w:rPr>
                <w:lang w:val="en-US"/>
              </w:rPr>
            </w:rPrChange>
          </w:rPr>
          <w:t>/</w:t>
        </w:r>
      </w:ins>
      <w:ins w:id="2495" w:author="VP03" w:date="2017-09-10T15:08:00Z">
        <w:r w:rsidR="00C1510F">
          <w:rPr>
            <w:lang w:val="en-US"/>
          </w:rPr>
          <w:t>eMTC</w:t>
        </w:r>
        <w:r w:rsidR="00C1510F">
          <w:t xml:space="preserve"> фактически неотличимы от действующих сигналов </w:t>
        </w:r>
        <w:r w:rsidR="00C1510F">
          <w:rPr>
            <w:lang w:val="en-US"/>
          </w:rPr>
          <w:t>GSM</w:t>
        </w:r>
        <w:r w:rsidR="00C1510F" w:rsidRPr="001A655D">
          <w:t xml:space="preserve"> </w:t>
        </w:r>
        <w:r w:rsidR="00C1510F">
          <w:t xml:space="preserve">и </w:t>
        </w:r>
        <w:r w:rsidR="00C1510F">
          <w:rPr>
            <w:lang w:val="en-US"/>
          </w:rPr>
          <w:t>LTE</w:t>
        </w:r>
        <w:r w:rsidR="00C1510F">
          <w:t>, а также не требуют внесения каких-либо изменений в действующую нормативно-правовую базу в области радиочастотного обеспечения.</w:t>
        </w:r>
      </w:ins>
      <w:ins w:id="2496" w:author="VP03" w:date="2017-09-10T15:09:00Z">
        <w:r w:rsidR="00C1510F" w:rsidRPr="00C1510F">
          <w:rPr>
            <w:rPrChange w:id="2497" w:author="VP03" w:date="2017-09-10T15:09:00Z">
              <w:rPr>
                <w:lang w:val="en-US"/>
              </w:rPr>
            </w:rPrChange>
          </w:rPr>
          <w:t xml:space="preserve"> </w:t>
        </w:r>
      </w:ins>
      <w:ins w:id="2498" w:author="VP03" w:date="2017-09-10T15:10:00Z">
        <w:r w:rsidR="00C1510F">
          <w:t xml:space="preserve">Таким образом, радиочастотное обеспечение </w:t>
        </w:r>
        <w:r w:rsidR="00C1510F">
          <w:rPr>
            <w:lang w:val="en-US"/>
          </w:rPr>
          <w:t>EC</w:t>
        </w:r>
        <w:r w:rsidR="00C1510F" w:rsidRPr="00BD7C81">
          <w:t>-</w:t>
        </w:r>
        <w:r w:rsidR="00C1510F">
          <w:rPr>
            <w:lang w:val="en-US"/>
          </w:rPr>
          <w:t>GSM</w:t>
        </w:r>
        <w:r w:rsidR="00C1510F" w:rsidRPr="00BD7C81">
          <w:t xml:space="preserve"> </w:t>
        </w:r>
        <w:r w:rsidR="00C1510F">
          <w:t xml:space="preserve">и </w:t>
        </w:r>
        <w:r w:rsidR="00C1510F">
          <w:rPr>
            <w:lang w:val="en-US"/>
          </w:rPr>
          <w:t>LTE</w:t>
        </w:r>
        <w:r w:rsidR="00C1510F" w:rsidRPr="00BD7C81">
          <w:t>-</w:t>
        </w:r>
        <w:r w:rsidR="00C1510F">
          <w:rPr>
            <w:lang w:val="en-US"/>
          </w:rPr>
          <w:t>MTC</w:t>
        </w:r>
        <w:r w:rsidR="00C1510F" w:rsidRPr="00C1510F">
          <w:rPr>
            <w:rPrChange w:id="2499" w:author="VP03" w:date="2017-09-10T15:10:00Z">
              <w:rPr>
                <w:lang w:val="en-US"/>
              </w:rPr>
            </w:rPrChange>
          </w:rPr>
          <w:t>/</w:t>
        </w:r>
        <w:r w:rsidR="00C1510F">
          <w:rPr>
            <w:lang w:val="en-US"/>
          </w:rPr>
          <w:t>eMTC</w:t>
        </w:r>
        <w:r w:rsidR="00C1510F" w:rsidRPr="00C1510F">
          <w:rPr>
            <w:rPrChange w:id="2500" w:author="VP03" w:date="2017-09-10T15:10:00Z">
              <w:rPr>
                <w:lang w:val="en-US"/>
              </w:rPr>
            </w:rPrChange>
          </w:rPr>
          <w:t xml:space="preserve"> </w:t>
        </w:r>
      </w:ins>
      <w:ins w:id="2501" w:author="VP03" w:date="2017-09-10T15:11:00Z">
        <w:r w:rsidR="00C1510F">
          <w:t xml:space="preserve">обеспечивается в рамках действующего использования полос радиочастот для </w:t>
        </w:r>
        <w:r w:rsidR="00C1510F">
          <w:rPr>
            <w:lang w:val="en-US"/>
          </w:rPr>
          <w:t>GSM</w:t>
        </w:r>
        <w:r w:rsidR="00C1510F" w:rsidRPr="00C1510F">
          <w:rPr>
            <w:rPrChange w:id="2502" w:author="VP03" w:date="2017-09-10T15:11:00Z">
              <w:rPr>
                <w:lang w:val="en-US"/>
              </w:rPr>
            </w:rPrChange>
          </w:rPr>
          <w:t xml:space="preserve"> </w:t>
        </w:r>
        <w:r w:rsidR="00C1510F">
          <w:t xml:space="preserve">и </w:t>
        </w:r>
        <w:r w:rsidR="00C1510F">
          <w:rPr>
            <w:lang w:val="en-US"/>
          </w:rPr>
          <w:t>LTE</w:t>
        </w:r>
        <w:r w:rsidR="00C1510F" w:rsidRPr="00C1510F">
          <w:rPr>
            <w:rPrChange w:id="2503" w:author="VP03" w:date="2017-09-10T15:11:00Z">
              <w:rPr>
                <w:lang w:val="en-US"/>
              </w:rPr>
            </w:rPrChange>
          </w:rPr>
          <w:t xml:space="preserve"> </w:t>
        </w:r>
        <w:r w:rsidR="00C1510F">
          <w:t>соотвественно.</w:t>
        </w:r>
      </w:ins>
    </w:p>
    <w:p w:rsidR="00C1510F" w:rsidRPr="00031A7E" w:rsidRDefault="00C1510F">
      <w:pPr>
        <w:ind w:firstLine="634"/>
        <w:rPr>
          <w:ins w:id="2504" w:author="VP03" w:date="2017-09-10T15:08:00Z"/>
          <w:bCs/>
        </w:rPr>
        <w:pPrChange w:id="2505" w:author="VP03" w:date="2017-09-10T15:09:00Z">
          <w:pPr>
            <w:spacing w:line="360" w:lineRule="auto"/>
            <w:ind w:firstLine="630"/>
          </w:pPr>
        </w:pPrChange>
      </w:pPr>
      <w:ins w:id="2506" w:author="VP03" w:date="2017-09-10T15:08:00Z">
        <w:r>
          <w:t xml:space="preserve">Более сложная ситуация наблюдается с </w:t>
        </w:r>
        <w:r>
          <w:rPr>
            <w:lang w:val="en-US"/>
          </w:rPr>
          <w:t>NB</w:t>
        </w:r>
        <w:r w:rsidRPr="001A655D">
          <w:t>-</w:t>
        </w:r>
        <w:r>
          <w:rPr>
            <w:lang w:val="en-US"/>
          </w:rPr>
          <w:t>IoT</w:t>
        </w:r>
        <w:r>
          <w:t xml:space="preserve">, который является режимом стандарта </w:t>
        </w:r>
        <w:r>
          <w:rPr>
            <w:lang w:val="en-US"/>
          </w:rPr>
          <w:t>LTE</w:t>
        </w:r>
        <w:r w:rsidRPr="001A655D">
          <w:t xml:space="preserve">. </w:t>
        </w:r>
        <w:r>
          <w:t xml:space="preserve">При этом </w:t>
        </w:r>
        <w:r>
          <w:rPr>
            <w:lang w:val="en-US"/>
          </w:rPr>
          <w:t>NB</w:t>
        </w:r>
        <w:r w:rsidRPr="00CD2101">
          <w:t>-</w:t>
        </w:r>
        <w:r>
          <w:rPr>
            <w:lang w:val="en-US"/>
          </w:rPr>
          <w:t>IoT</w:t>
        </w:r>
        <w:r>
          <w:t xml:space="preserve">, как уже упоминалось выше, существует три режима развертывания именуются </w:t>
        </w:r>
        <w:r w:rsidRPr="00A12962">
          <w:rPr>
            <w:bCs/>
          </w:rPr>
          <w:t>обособленный</w:t>
        </w:r>
        <w:r>
          <w:rPr>
            <w:bCs/>
          </w:rPr>
          <w:t xml:space="preserve"> (</w:t>
        </w:r>
        <w:r>
          <w:rPr>
            <w:bCs/>
            <w:lang w:val="en-US"/>
          </w:rPr>
          <w:t>stand</w:t>
        </w:r>
        <w:r w:rsidRPr="00A12962">
          <w:rPr>
            <w:bCs/>
          </w:rPr>
          <w:t xml:space="preserve"> </w:t>
        </w:r>
        <w:r>
          <w:rPr>
            <w:bCs/>
            <w:lang w:val="en-US"/>
          </w:rPr>
          <w:t>alone</w:t>
        </w:r>
        <w:r w:rsidRPr="00A12962">
          <w:rPr>
            <w:bCs/>
          </w:rPr>
          <w:t>), внутриканальный (</w:t>
        </w:r>
        <w:r>
          <w:rPr>
            <w:bCs/>
            <w:lang w:val="en-US"/>
          </w:rPr>
          <w:t>guard</w:t>
        </w:r>
        <w:r w:rsidRPr="00A12962">
          <w:rPr>
            <w:bCs/>
          </w:rPr>
          <w:t>-</w:t>
        </w:r>
        <w:r>
          <w:rPr>
            <w:bCs/>
            <w:lang w:val="en-US"/>
          </w:rPr>
          <w:t>band</w:t>
        </w:r>
        <w:r w:rsidRPr="00A12962">
          <w:rPr>
            <w:bCs/>
          </w:rPr>
          <w:t xml:space="preserve">) </w:t>
        </w:r>
        <w:r>
          <w:rPr>
            <w:bCs/>
          </w:rPr>
          <w:t>и внутрисигнальный</w:t>
        </w:r>
        <w:r w:rsidRPr="00A12962">
          <w:rPr>
            <w:bCs/>
          </w:rPr>
          <w:t xml:space="preserve"> (</w:t>
        </w:r>
        <w:r>
          <w:rPr>
            <w:bCs/>
            <w:lang w:val="en-US"/>
          </w:rPr>
          <w:t>inband</w:t>
        </w:r>
        <w:r w:rsidRPr="00A12962">
          <w:rPr>
            <w:bCs/>
          </w:rPr>
          <w:t>)</w:t>
        </w:r>
        <w:r>
          <w:rPr>
            <w:bCs/>
          </w:rPr>
          <w:t xml:space="preserve">. Несмотря на общие требования стандарта </w:t>
        </w:r>
        <w:r>
          <w:rPr>
            <w:bCs/>
            <w:lang w:val="en-US"/>
          </w:rPr>
          <w:t>LTE</w:t>
        </w:r>
        <w:r>
          <w:rPr>
            <w:bCs/>
          </w:rPr>
          <w:t xml:space="preserve">, несущая </w:t>
        </w:r>
        <w:r>
          <w:rPr>
            <w:bCs/>
            <w:lang w:val="en-US"/>
          </w:rPr>
          <w:t>NB</w:t>
        </w:r>
        <w:r w:rsidRPr="00CD2101">
          <w:rPr>
            <w:bCs/>
          </w:rPr>
          <w:t>-</w:t>
        </w:r>
        <w:r>
          <w:rPr>
            <w:bCs/>
            <w:lang w:val="en-US"/>
          </w:rPr>
          <w:t>IoT</w:t>
        </w:r>
        <w:r w:rsidRPr="00CD2101">
          <w:rPr>
            <w:bCs/>
          </w:rPr>
          <w:t xml:space="preserve"> </w:t>
        </w:r>
        <w:r>
          <w:rPr>
            <w:bCs/>
          </w:rPr>
          <w:t xml:space="preserve">уже имеет видоизмененный по сравнению с </w:t>
        </w:r>
        <w:r>
          <w:rPr>
            <w:bCs/>
            <w:lang w:val="en-US"/>
          </w:rPr>
          <w:t>LTE</w:t>
        </w:r>
        <w:r w:rsidRPr="00CD2101">
          <w:rPr>
            <w:bCs/>
          </w:rPr>
          <w:t xml:space="preserve"> </w:t>
        </w:r>
        <w:r>
          <w:rPr>
            <w:bCs/>
          </w:rPr>
          <w:t xml:space="preserve">вид и может быть различима на фоне сигнала </w:t>
        </w:r>
        <w:r>
          <w:rPr>
            <w:bCs/>
            <w:lang w:val="en-US"/>
          </w:rPr>
          <w:t>LTE</w:t>
        </w:r>
        <w:r>
          <w:rPr>
            <w:bCs/>
          </w:rPr>
          <w:t xml:space="preserve">, особенно в режимах </w:t>
        </w:r>
        <w:r w:rsidRPr="00A12962">
          <w:rPr>
            <w:bCs/>
          </w:rPr>
          <w:t>обособленный</w:t>
        </w:r>
        <w:r>
          <w:rPr>
            <w:bCs/>
          </w:rPr>
          <w:t xml:space="preserve"> (</w:t>
        </w:r>
        <w:r>
          <w:rPr>
            <w:bCs/>
            <w:lang w:val="en-US"/>
          </w:rPr>
          <w:t>stand</w:t>
        </w:r>
        <w:r w:rsidRPr="00A12962">
          <w:rPr>
            <w:bCs/>
          </w:rPr>
          <w:t xml:space="preserve"> </w:t>
        </w:r>
        <w:r>
          <w:rPr>
            <w:bCs/>
            <w:lang w:val="en-US"/>
          </w:rPr>
          <w:t>alone</w:t>
        </w:r>
        <w:r w:rsidRPr="00A12962">
          <w:rPr>
            <w:bCs/>
          </w:rPr>
          <w:t>)</w:t>
        </w:r>
        <w:r>
          <w:rPr>
            <w:bCs/>
          </w:rPr>
          <w:t xml:space="preserve"> и</w:t>
        </w:r>
        <w:r w:rsidRPr="00A12962">
          <w:rPr>
            <w:bCs/>
          </w:rPr>
          <w:t xml:space="preserve"> внутриканальный (</w:t>
        </w:r>
        <w:r>
          <w:rPr>
            <w:bCs/>
            <w:lang w:val="en-US"/>
          </w:rPr>
          <w:t>guard</w:t>
        </w:r>
        <w:r w:rsidRPr="00A12962">
          <w:rPr>
            <w:bCs/>
          </w:rPr>
          <w:t>-</w:t>
        </w:r>
        <w:r>
          <w:rPr>
            <w:bCs/>
            <w:lang w:val="en-US"/>
          </w:rPr>
          <w:t>band</w:t>
        </w:r>
        <w:r w:rsidRPr="00A12962">
          <w:rPr>
            <w:bCs/>
          </w:rPr>
          <w:t>)</w:t>
        </w:r>
        <w:r>
          <w:rPr>
            <w:bCs/>
          </w:rPr>
          <w:t xml:space="preserve">. По этой причине для исключения неоднозначности в нормативно-правовом регулировании целесообразно определить условия использования </w:t>
        </w:r>
        <w:r>
          <w:rPr>
            <w:bCs/>
            <w:lang w:val="en-US"/>
          </w:rPr>
          <w:t>NB</w:t>
        </w:r>
        <w:r w:rsidRPr="00023CA7">
          <w:rPr>
            <w:bCs/>
          </w:rPr>
          <w:t>-</w:t>
        </w:r>
        <w:r>
          <w:rPr>
            <w:bCs/>
            <w:lang w:val="en-US"/>
          </w:rPr>
          <w:t>IoT</w:t>
        </w:r>
        <w:r w:rsidRPr="00023CA7">
          <w:rPr>
            <w:bCs/>
          </w:rPr>
          <w:t xml:space="preserve"> </w:t>
        </w:r>
        <w:r>
          <w:rPr>
            <w:bCs/>
          </w:rPr>
          <w:t xml:space="preserve">на территории Российской Федерации и закрепить его в отдельном решении ГКРЧ. При этом целесообразно учесть все особенности использования технологии </w:t>
        </w:r>
        <w:r>
          <w:rPr>
            <w:bCs/>
            <w:lang w:val="en-US"/>
          </w:rPr>
          <w:t>NB</w:t>
        </w:r>
        <w:r w:rsidRPr="00031A7E">
          <w:rPr>
            <w:bCs/>
          </w:rPr>
          <w:t>-</w:t>
        </w:r>
        <w:r>
          <w:rPr>
            <w:bCs/>
            <w:lang w:val="en-US"/>
          </w:rPr>
          <w:t>IoT</w:t>
        </w:r>
        <w:r w:rsidRPr="00031A7E">
          <w:rPr>
            <w:bCs/>
          </w:rPr>
          <w:t>, чтобы по возможности обеспечить наиболее простой порядок ее использования</w:t>
        </w:r>
        <w:r>
          <w:rPr>
            <w:bCs/>
          </w:rPr>
          <w:t xml:space="preserve">, сопоставимый с простотой использования сетей </w:t>
        </w:r>
        <w:r>
          <w:rPr>
            <w:bCs/>
            <w:lang w:val="en-US"/>
          </w:rPr>
          <w:t>LPWAN</w:t>
        </w:r>
        <w:r w:rsidRPr="00031A7E">
          <w:rPr>
            <w:bCs/>
          </w:rPr>
          <w:t xml:space="preserve"> </w:t>
        </w:r>
        <w:r>
          <w:rPr>
            <w:bCs/>
          </w:rPr>
          <w:t xml:space="preserve">в безлицензионных полосах радиочастот с целью повышения конкурентоспособности сетей </w:t>
        </w:r>
        <w:r>
          <w:rPr>
            <w:bCs/>
            <w:lang w:val="en-US"/>
          </w:rPr>
          <w:t>NB</w:t>
        </w:r>
        <w:r w:rsidRPr="00031A7E">
          <w:rPr>
            <w:bCs/>
          </w:rPr>
          <w:t>-</w:t>
        </w:r>
        <w:r>
          <w:rPr>
            <w:bCs/>
            <w:lang w:val="en-US"/>
          </w:rPr>
          <w:t>IoT</w:t>
        </w:r>
        <w:r w:rsidRPr="00031A7E">
          <w:rPr>
            <w:bCs/>
          </w:rPr>
          <w:t>.</w:t>
        </w:r>
      </w:ins>
    </w:p>
    <w:p w:rsidR="00C1510F" w:rsidRDefault="00C1510F">
      <w:pPr>
        <w:ind w:firstLine="634"/>
        <w:rPr>
          <w:ins w:id="2507" w:author="VP03" w:date="2017-09-11T08:37:00Z"/>
          <w:bCs/>
        </w:rPr>
        <w:pPrChange w:id="2508" w:author="VP03" w:date="2017-09-10T15:09:00Z">
          <w:pPr>
            <w:spacing w:line="360" w:lineRule="auto"/>
            <w:ind w:firstLine="630"/>
          </w:pPr>
        </w:pPrChange>
      </w:pPr>
      <w:ins w:id="2509" w:author="VP03" w:date="2017-09-10T15:08:00Z">
        <w:r>
          <w:rPr>
            <w:bCs/>
          </w:rPr>
          <w:t xml:space="preserve">В настоящее время сети </w:t>
        </w:r>
        <w:r>
          <w:rPr>
            <w:bCs/>
            <w:lang w:val="en-US"/>
          </w:rPr>
          <w:t>NB</w:t>
        </w:r>
        <w:r w:rsidRPr="00031A7E">
          <w:rPr>
            <w:bCs/>
          </w:rPr>
          <w:t>-</w:t>
        </w:r>
        <w:r>
          <w:rPr>
            <w:bCs/>
            <w:lang w:val="en-US"/>
          </w:rPr>
          <w:t>IoT</w:t>
        </w:r>
        <w:r w:rsidRPr="00031A7E">
          <w:rPr>
            <w:bCs/>
          </w:rPr>
          <w:t xml:space="preserve"> </w:t>
        </w:r>
        <w:r>
          <w:rPr>
            <w:bCs/>
          </w:rPr>
          <w:t xml:space="preserve">развиваются преимущественно в диапазонах ниже 1 ГГц, в первую очередь для расширения зоны покрытия и конкуренции с </w:t>
        </w:r>
        <w:r>
          <w:rPr>
            <w:bCs/>
            <w:lang w:val="en-US"/>
          </w:rPr>
          <w:t>LPWAN</w:t>
        </w:r>
        <w:r w:rsidRPr="00031A7E">
          <w:rPr>
            <w:bCs/>
          </w:rPr>
          <w:t xml:space="preserve"> </w:t>
        </w:r>
        <w:r>
          <w:rPr>
            <w:bCs/>
          </w:rPr>
          <w:t xml:space="preserve">в безлицензионных полосах радиочастот, также работающих преимущественно в полосах ниже 1 ГГц. Однако внедрение также происходит в диапазоне 1800 МГц, наиболее востребованном диапазоне </w:t>
        </w:r>
        <w:r>
          <w:rPr>
            <w:bCs/>
            <w:lang w:val="en-US"/>
          </w:rPr>
          <w:t>LTE</w:t>
        </w:r>
        <w:r>
          <w:rPr>
            <w:bCs/>
          </w:rPr>
          <w:t xml:space="preserve">, и диапазоне, где возможна замена несущих </w:t>
        </w:r>
        <w:r>
          <w:rPr>
            <w:bCs/>
            <w:lang w:val="en-US"/>
          </w:rPr>
          <w:t>GSM</w:t>
        </w:r>
        <w:r w:rsidRPr="007440CA">
          <w:rPr>
            <w:bCs/>
          </w:rPr>
          <w:t xml:space="preserve"> </w:t>
        </w:r>
        <w:r>
          <w:rPr>
            <w:bCs/>
          </w:rPr>
          <w:t xml:space="preserve">на несущие </w:t>
        </w:r>
        <w:r>
          <w:rPr>
            <w:bCs/>
            <w:lang w:val="en-US"/>
          </w:rPr>
          <w:t>NB</w:t>
        </w:r>
        <w:r w:rsidRPr="007440CA">
          <w:rPr>
            <w:bCs/>
          </w:rPr>
          <w:t>-</w:t>
        </w:r>
        <w:r>
          <w:rPr>
            <w:bCs/>
            <w:lang w:val="en-US"/>
          </w:rPr>
          <w:t>IoT</w:t>
        </w:r>
        <w:r w:rsidRPr="007440CA">
          <w:rPr>
            <w:bCs/>
          </w:rPr>
          <w:t xml:space="preserve">. </w:t>
        </w:r>
        <w:r>
          <w:rPr>
            <w:bCs/>
          </w:rPr>
          <w:t xml:space="preserve">Примеры и планы внедрения технологии </w:t>
        </w:r>
        <w:r>
          <w:rPr>
            <w:bCs/>
            <w:lang w:val="en-US"/>
          </w:rPr>
          <w:t>NB</w:t>
        </w:r>
        <w:r w:rsidRPr="007440CA">
          <w:rPr>
            <w:bCs/>
          </w:rPr>
          <w:t>-</w:t>
        </w:r>
        <w:r>
          <w:rPr>
            <w:bCs/>
            <w:lang w:val="en-US"/>
          </w:rPr>
          <w:t>IoT</w:t>
        </w:r>
        <w:r w:rsidRPr="007440CA">
          <w:rPr>
            <w:bCs/>
          </w:rPr>
          <w:t xml:space="preserve"> </w:t>
        </w:r>
        <w:r>
          <w:rPr>
            <w:bCs/>
          </w:rPr>
          <w:t>на начало 2017 года показаны на рис.</w:t>
        </w:r>
      </w:ins>
      <w:ins w:id="2510" w:author="VP03" w:date="2017-09-10T15:12:00Z">
        <w:r w:rsidR="00C40838">
          <w:rPr>
            <w:bCs/>
          </w:rPr>
          <w:t>4</w:t>
        </w:r>
      </w:ins>
      <w:ins w:id="2511" w:author="VP03" w:date="2017-09-10T15:08:00Z">
        <w:r>
          <w:rPr>
            <w:bCs/>
          </w:rPr>
          <w:t>.1.</w:t>
        </w:r>
      </w:ins>
    </w:p>
    <w:p w:rsidR="00CF6C90" w:rsidRDefault="00CF6C90">
      <w:pPr>
        <w:ind w:firstLine="634"/>
        <w:rPr>
          <w:ins w:id="2512" w:author="VP03" w:date="2017-09-10T15:08:00Z"/>
          <w:bCs/>
        </w:rPr>
        <w:pPrChange w:id="2513" w:author="VP03" w:date="2017-09-10T15:09:00Z">
          <w:pPr>
            <w:spacing w:line="360" w:lineRule="auto"/>
            <w:ind w:firstLine="630"/>
          </w:pPr>
        </w:pPrChange>
      </w:pPr>
    </w:p>
    <w:p w:rsidR="00C1510F" w:rsidRDefault="00C1510F" w:rsidP="00F452C0">
      <w:pPr>
        <w:rPr>
          <w:ins w:id="2514" w:author="VP03" w:date="2017-09-10T15:08:00Z"/>
          <w:bCs/>
        </w:rPr>
        <w:pPrChange w:id="2515" w:author="VP03" w:date="2017-09-10T15:09:00Z">
          <w:pPr>
            <w:spacing w:line="360" w:lineRule="auto"/>
            <w:ind w:firstLine="630"/>
          </w:pPr>
        </w:pPrChange>
      </w:pPr>
      <w:ins w:id="2516" w:author="VP03" w:date="2017-09-10T15:08:00Z">
        <w:r>
          <w:rPr>
            <w:noProof/>
            <w:lang w:val="en-US"/>
          </w:rPr>
          <w:drawing>
            <wp:inline distT="0" distB="0" distL="0" distR="0" wp14:anchorId="44846B5D" wp14:editId="2717AB06">
              <wp:extent cx="5938520" cy="2452255"/>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0941" cy="2465643"/>
                      </a:xfrm>
                      <a:prstGeom prst="rect">
                        <a:avLst/>
                      </a:prstGeom>
                    </pic:spPr>
                  </pic:pic>
                </a:graphicData>
              </a:graphic>
            </wp:inline>
          </w:drawing>
        </w:r>
      </w:ins>
    </w:p>
    <w:p w:rsidR="00C1510F" w:rsidRPr="007440CA" w:rsidRDefault="00C1510F">
      <w:pPr>
        <w:ind w:firstLine="634"/>
        <w:rPr>
          <w:ins w:id="2517" w:author="VP03" w:date="2017-09-10T15:08:00Z"/>
          <w:bCs/>
        </w:rPr>
        <w:pPrChange w:id="2518" w:author="VP03" w:date="2017-09-10T15:09:00Z">
          <w:pPr>
            <w:spacing w:line="360" w:lineRule="auto"/>
            <w:ind w:firstLine="630"/>
          </w:pPr>
        </w:pPrChange>
      </w:pPr>
      <w:ins w:id="2519" w:author="VP03" w:date="2017-09-10T15:08:00Z">
        <w:r>
          <w:rPr>
            <w:bCs/>
          </w:rPr>
          <w:t xml:space="preserve">Рисунок </w:t>
        </w:r>
      </w:ins>
      <w:ins w:id="2520" w:author="VP03" w:date="2017-09-10T15:12:00Z">
        <w:r w:rsidR="00C40838">
          <w:rPr>
            <w:bCs/>
          </w:rPr>
          <w:t>4</w:t>
        </w:r>
      </w:ins>
      <w:ins w:id="2521" w:author="VP03" w:date="2017-09-10T15:08:00Z">
        <w:r>
          <w:rPr>
            <w:bCs/>
          </w:rPr>
          <w:t xml:space="preserve">.1 – Примеры внедрения </w:t>
        </w:r>
        <w:r>
          <w:rPr>
            <w:bCs/>
            <w:lang w:val="en-US"/>
          </w:rPr>
          <w:t>NB</w:t>
        </w:r>
        <w:r w:rsidRPr="007440CA">
          <w:rPr>
            <w:bCs/>
          </w:rPr>
          <w:t>-</w:t>
        </w:r>
        <w:r>
          <w:rPr>
            <w:bCs/>
            <w:lang w:val="en-US"/>
          </w:rPr>
          <w:t>IoT</w:t>
        </w:r>
        <w:r w:rsidRPr="007440CA">
          <w:rPr>
            <w:bCs/>
          </w:rPr>
          <w:t xml:space="preserve"> </w:t>
        </w:r>
        <w:r>
          <w:rPr>
            <w:bCs/>
          </w:rPr>
          <w:t>по диапазонам радиочастот</w:t>
        </w:r>
      </w:ins>
    </w:p>
    <w:p w:rsidR="00CF6C90" w:rsidRDefault="00CF6C90">
      <w:pPr>
        <w:ind w:firstLine="634"/>
        <w:rPr>
          <w:ins w:id="2522" w:author="VP03" w:date="2017-09-11T08:37:00Z"/>
          <w:bCs/>
        </w:rPr>
        <w:pPrChange w:id="2523" w:author="VP03" w:date="2017-09-10T15:09:00Z">
          <w:pPr>
            <w:spacing w:line="360" w:lineRule="auto"/>
            <w:ind w:firstLine="630"/>
          </w:pPr>
        </w:pPrChange>
      </w:pPr>
    </w:p>
    <w:p w:rsidR="00C1510F" w:rsidRDefault="00C1510F">
      <w:pPr>
        <w:ind w:firstLine="634"/>
        <w:rPr>
          <w:ins w:id="2524" w:author="VP03" w:date="2017-09-11T08:37:00Z"/>
          <w:bCs/>
        </w:rPr>
        <w:pPrChange w:id="2525" w:author="VP03" w:date="2017-09-10T15:09:00Z">
          <w:pPr>
            <w:spacing w:line="360" w:lineRule="auto"/>
            <w:ind w:firstLine="630"/>
          </w:pPr>
        </w:pPrChange>
      </w:pPr>
      <w:ins w:id="2526" w:author="VP03" w:date="2017-09-10T15:08:00Z">
        <w:r>
          <w:rPr>
            <w:bCs/>
          </w:rPr>
          <w:t xml:space="preserve">Тем не менее, помимо указанных на рисунке диапазонов радиочастот режим </w:t>
        </w:r>
        <w:r>
          <w:rPr>
            <w:bCs/>
            <w:lang w:val="en-US"/>
          </w:rPr>
          <w:t>NB</w:t>
        </w:r>
        <w:r w:rsidRPr="007440CA">
          <w:rPr>
            <w:bCs/>
          </w:rPr>
          <w:t>-</w:t>
        </w:r>
        <w:r>
          <w:rPr>
            <w:bCs/>
            <w:lang w:val="en-US"/>
          </w:rPr>
          <w:t>IoT</w:t>
        </w:r>
        <w:r w:rsidRPr="007440CA">
          <w:rPr>
            <w:bCs/>
          </w:rPr>
          <w:t xml:space="preserve"> </w:t>
        </w:r>
        <w:r>
          <w:rPr>
            <w:bCs/>
          </w:rPr>
          <w:t xml:space="preserve">может использоваться и в других диапазонах радиочастот, где возможно внедрение сетей </w:t>
        </w:r>
        <w:r>
          <w:rPr>
            <w:bCs/>
            <w:lang w:val="en-US"/>
          </w:rPr>
          <w:t>LTE</w:t>
        </w:r>
        <w:r w:rsidRPr="007440CA">
          <w:rPr>
            <w:bCs/>
          </w:rPr>
          <w:t xml:space="preserve">. </w:t>
        </w:r>
        <w:r>
          <w:rPr>
            <w:bCs/>
          </w:rPr>
          <w:t xml:space="preserve">В таблице </w:t>
        </w:r>
      </w:ins>
      <w:ins w:id="2527" w:author="VP03" w:date="2017-09-10T15:13:00Z">
        <w:r w:rsidR="00C40838">
          <w:rPr>
            <w:bCs/>
          </w:rPr>
          <w:t>4</w:t>
        </w:r>
      </w:ins>
      <w:ins w:id="2528" w:author="VP03" w:date="2017-09-10T15:08:00Z">
        <w:r>
          <w:rPr>
            <w:bCs/>
          </w:rPr>
          <w:t xml:space="preserve">.1 показан перечень диапазонов, поддерживаемых в </w:t>
        </w:r>
        <w:r>
          <w:rPr>
            <w:bCs/>
            <w:lang w:val="en-US"/>
          </w:rPr>
          <w:t>LTE</w:t>
        </w:r>
        <w:r w:rsidRPr="007440CA">
          <w:rPr>
            <w:bCs/>
          </w:rPr>
          <w:t xml:space="preserve"> </w:t>
        </w:r>
        <w:r>
          <w:rPr>
            <w:bCs/>
            <w:lang w:val="en-US"/>
          </w:rPr>
          <w:t>rel</w:t>
        </w:r>
        <w:r w:rsidRPr="007440CA">
          <w:rPr>
            <w:bCs/>
          </w:rPr>
          <w:t>.1</w:t>
        </w:r>
        <w:r w:rsidRPr="00886C90">
          <w:rPr>
            <w:bCs/>
          </w:rPr>
          <w:t>4</w:t>
        </w:r>
        <w:r w:rsidRPr="007440CA">
          <w:rPr>
            <w:bCs/>
          </w:rPr>
          <w:t>.</w:t>
        </w:r>
        <w:r>
          <w:rPr>
            <w:bCs/>
          </w:rPr>
          <w:t xml:space="preserve"> </w:t>
        </w:r>
      </w:ins>
    </w:p>
    <w:p w:rsidR="00C1510F" w:rsidRPr="00AA5EA8" w:rsidRDefault="00C1510F">
      <w:pPr>
        <w:ind w:firstLine="634"/>
        <w:rPr>
          <w:ins w:id="2529" w:author="VP03" w:date="2017-09-10T15:08:00Z"/>
        </w:rPr>
        <w:pPrChange w:id="2530" w:author="VP03" w:date="2017-09-10T15:09:00Z">
          <w:pPr>
            <w:spacing w:line="360" w:lineRule="auto"/>
            <w:ind w:firstLine="630"/>
          </w:pPr>
        </w:pPrChange>
      </w:pPr>
      <w:ins w:id="2531" w:author="VP03" w:date="2017-09-10T15:08:00Z">
        <w:r>
          <w:t xml:space="preserve"> Таблица </w:t>
        </w:r>
      </w:ins>
      <w:ins w:id="2532" w:author="VP03" w:date="2017-09-11T08:37:00Z">
        <w:r w:rsidR="00CF6C90">
          <w:t>4</w:t>
        </w:r>
      </w:ins>
      <w:ins w:id="2533" w:author="VP03" w:date="2017-09-10T15:08:00Z">
        <w:r>
          <w:t>.</w:t>
        </w:r>
      </w:ins>
      <w:ins w:id="2534" w:author="VP03" w:date="2017-09-11T08:37:00Z">
        <w:r w:rsidR="00CF6C90">
          <w:t>2</w:t>
        </w:r>
      </w:ins>
      <w:ins w:id="2535" w:author="VP03" w:date="2017-09-10T15:08:00Z">
        <w:r>
          <w:t xml:space="preserve"> – Диапазоны </w:t>
        </w:r>
        <w:r>
          <w:rPr>
            <w:lang w:val="en-US"/>
          </w:rPr>
          <w:t>NB</w:t>
        </w:r>
        <w:r w:rsidRPr="00AA5EA8">
          <w:t>-</w:t>
        </w:r>
        <w:r>
          <w:rPr>
            <w:lang w:val="en-US"/>
          </w:rPr>
          <w:t>IoT</w:t>
        </w:r>
        <w:r w:rsidRPr="00AA5EA8">
          <w:t xml:space="preserve"> </w:t>
        </w:r>
        <w:r>
          <w:t xml:space="preserve">в </w:t>
        </w:r>
        <w:r>
          <w:rPr>
            <w:lang w:val="en-US"/>
          </w:rPr>
          <w:t>LTE</w:t>
        </w:r>
        <w:r w:rsidRPr="00AA5EA8">
          <w:t xml:space="preserve"> </w:t>
        </w:r>
        <w:r>
          <w:rPr>
            <w:lang w:val="en-US"/>
          </w:rPr>
          <w:t>rel</w:t>
        </w:r>
        <w:r w:rsidRPr="00AA5EA8">
          <w:t>.13</w:t>
        </w:r>
      </w:ins>
    </w:p>
    <w:tbl>
      <w:tblPr>
        <w:tblW w:w="8010" w:type="dxa"/>
        <w:tblInd w:w="-5" w:type="dxa"/>
        <w:tblLayout w:type="fixed"/>
        <w:tblCellMar>
          <w:left w:w="0" w:type="dxa"/>
          <w:right w:w="0" w:type="dxa"/>
        </w:tblCellMar>
        <w:tblLook w:val="0000" w:firstRow="0" w:lastRow="0" w:firstColumn="0" w:lastColumn="0" w:noHBand="0" w:noVBand="0"/>
      </w:tblPr>
      <w:tblGrid>
        <w:gridCol w:w="2160"/>
        <w:gridCol w:w="2880"/>
        <w:gridCol w:w="2970"/>
      </w:tblGrid>
      <w:tr w:rsidR="00C1510F" w:rsidRPr="007440CA" w:rsidTr="00590B18">
        <w:trPr>
          <w:trHeight w:val="47"/>
          <w:ins w:id="2536"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37" w:author="VP03" w:date="2017-09-10T15:08:00Z"/>
              </w:rPr>
            </w:pPr>
            <w:ins w:id="2538" w:author="VP03" w:date="2017-09-10T15:08:00Z">
              <w:r>
                <w:rPr>
                  <w:b/>
                  <w:bCs/>
                </w:rPr>
                <w:t>Номер полосы</w:t>
              </w:r>
            </w:ins>
          </w:p>
        </w:tc>
        <w:tc>
          <w:tcPr>
            <w:tcW w:w="2880" w:type="dxa"/>
            <w:tcBorders>
              <w:top w:val="single" w:sz="4" w:space="0" w:color="auto"/>
              <w:left w:val="single" w:sz="4" w:space="0" w:color="auto"/>
              <w:bottom w:val="nil"/>
              <w:right w:val="nil"/>
            </w:tcBorders>
            <w:shd w:val="clear" w:color="auto" w:fill="FFFFFF"/>
            <w:vAlign w:val="center"/>
          </w:tcPr>
          <w:p w:rsidR="00C1510F" w:rsidRPr="00AA5EA8" w:rsidRDefault="00C1510F" w:rsidP="00590B18">
            <w:pPr>
              <w:rPr>
                <w:ins w:id="2539" w:author="VP03" w:date="2017-09-10T15:08:00Z"/>
              </w:rPr>
            </w:pPr>
            <w:ins w:id="2540" w:author="VP03" w:date="2017-09-10T15:08:00Z">
              <w:r>
                <w:rPr>
                  <w:b/>
                  <w:bCs/>
                </w:rPr>
                <w:t xml:space="preserve">Диапазон </w:t>
              </w:r>
              <w:r>
                <w:rPr>
                  <w:b/>
                  <w:bCs/>
                  <w:lang w:val="en-US"/>
                </w:rPr>
                <w:t>UL</w:t>
              </w:r>
              <w:r>
                <w:rPr>
                  <w:b/>
                  <w:bCs/>
                </w:rPr>
                <w:t>, МГц</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AA5EA8" w:rsidRDefault="00C1510F" w:rsidP="00590B18">
            <w:pPr>
              <w:rPr>
                <w:ins w:id="2541" w:author="VP03" w:date="2017-09-10T15:08:00Z"/>
              </w:rPr>
            </w:pPr>
            <w:ins w:id="2542" w:author="VP03" w:date="2017-09-10T15:08:00Z">
              <w:r>
                <w:rPr>
                  <w:b/>
                  <w:bCs/>
                </w:rPr>
                <w:t xml:space="preserve">Диапазон </w:t>
              </w:r>
              <w:r>
                <w:rPr>
                  <w:b/>
                  <w:bCs/>
                  <w:lang w:val="en-US"/>
                </w:rPr>
                <w:t xml:space="preserve">DL, </w:t>
              </w:r>
              <w:r>
                <w:rPr>
                  <w:b/>
                  <w:bCs/>
                </w:rPr>
                <w:t>МГц</w:t>
              </w:r>
            </w:ins>
          </w:p>
        </w:tc>
      </w:tr>
      <w:tr w:rsidR="00C1510F" w:rsidRPr="007440CA" w:rsidTr="00590B18">
        <w:trPr>
          <w:trHeight w:val="20"/>
          <w:ins w:id="2543"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44" w:author="VP03" w:date="2017-09-10T15:08:00Z"/>
                <w:lang w:val="en-US"/>
              </w:rPr>
            </w:pPr>
            <w:ins w:id="2545" w:author="VP03" w:date="2017-09-10T15:08:00Z">
              <w:r w:rsidRPr="007440CA">
                <w:rPr>
                  <w:lang w:val="en-US"/>
                </w:rPr>
                <w:t>1</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46" w:author="VP03" w:date="2017-09-10T15:08:00Z"/>
                <w:lang w:val="en-US"/>
              </w:rPr>
            </w:pPr>
            <w:ins w:id="2547" w:author="VP03" w:date="2017-09-10T15:08:00Z">
              <w:r w:rsidRPr="007440CA">
                <w:rPr>
                  <w:lang w:val="en-US"/>
                </w:rPr>
                <w:t>1920- 1980</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548" w:author="VP03" w:date="2017-09-10T15:08:00Z"/>
                <w:lang w:val="en-US"/>
              </w:rPr>
            </w:pPr>
            <w:ins w:id="2549" w:author="VP03" w:date="2017-09-10T15:08:00Z">
              <w:r w:rsidRPr="007440CA">
                <w:rPr>
                  <w:lang w:val="en-US"/>
                </w:rPr>
                <w:t>2110-2170</w:t>
              </w:r>
            </w:ins>
          </w:p>
        </w:tc>
      </w:tr>
      <w:tr w:rsidR="00C1510F" w:rsidRPr="007440CA" w:rsidTr="00590B18">
        <w:trPr>
          <w:trHeight w:val="20"/>
          <w:ins w:id="2550"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51" w:author="VP03" w:date="2017-09-10T15:08:00Z"/>
                <w:lang w:val="en-US"/>
              </w:rPr>
            </w:pPr>
            <w:ins w:id="2552" w:author="VP03" w:date="2017-09-10T15:08:00Z">
              <w:r w:rsidRPr="007440CA">
                <w:rPr>
                  <w:lang w:val="en-US"/>
                </w:rPr>
                <w:t>2</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53" w:author="VP03" w:date="2017-09-10T15:08:00Z"/>
                <w:lang w:val="en-US"/>
              </w:rPr>
            </w:pPr>
            <w:ins w:id="2554" w:author="VP03" w:date="2017-09-10T15:08:00Z">
              <w:r w:rsidRPr="007440CA">
                <w:rPr>
                  <w:lang w:val="en-US"/>
                </w:rPr>
                <w:t>1850-1910</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555" w:author="VP03" w:date="2017-09-10T15:08:00Z"/>
                <w:lang w:val="en-US"/>
              </w:rPr>
            </w:pPr>
            <w:ins w:id="2556" w:author="VP03" w:date="2017-09-10T15:08:00Z">
              <w:r w:rsidRPr="007440CA">
                <w:rPr>
                  <w:lang w:val="en-US"/>
                </w:rPr>
                <w:t>1930- 1990</w:t>
              </w:r>
            </w:ins>
          </w:p>
        </w:tc>
      </w:tr>
      <w:tr w:rsidR="00C1510F" w:rsidRPr="007440CA" w:rsidTr="00590B18">
        <w:trPr>
          <w:trHeight w:val="20"/>
          <w:ins w:id="2557"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58" w:author="VP03" w:date="2017-09-10T15:08:00Z"/>
                <w:lang w:val="en-US"/>
              </w:rPr>
            </w:pPr>
            <w:ins w:id="2559" w:author="VP03" w:date="2017-09-10T15:08:00Z">
              <w:r w:rsidRPr="007440CA">
                <w:rPr>
                  <w:lang w:val="en-US"/>
                </w:rPr>
                <w:lastRenderedPageBreak/>
                <w:t>3</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60" w:author="VP03" w:date="2017-09-10T15:08:00Z"/>
                <w:lang w:val="en-US"/>
              </w:rPr>
            </w:pPr>
            <w:ins w:id="2561" w:author="VP03" w:date="2017-09-10T15:08:00Z">
              <w:r w:rsidRPr="007440CA">
                <w:rPr>
                  <w:lang w:val="en-US"/>
                </w:rPr>
                <w:t>1710-1785</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562" w:author="VP03" w:date="2017-09-10T15:08:00Z"/>
                <w:lang w:val="en-US"/>
              </w:rPr>
            </w:pPr>
            <w:ins w:id="2563" w:author="VP03" w:date="2017-09-10T15:08:00Z">
              <w:r w:rsidRPr="007440CA">
                <w:rPr>
                  <w:lang w:val="en-US"/>
                </w:rPr>
                <w:t>1805-1880</w:t>
              </w:r>
            </w:ins>
          </w:p>
        </w:tc>
      </w:tr>
      <w:tr w:rsidR="00C1510F" w:rsidRPr="007440CA" w:rsidTr="00590B18">
        <w:trPr>
          <w:trHeight w:val="20"/>
          <w:ins w:id="2564"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65" w:author="VP03" w:date="2017-09-10T15:08:00Z"/>
                <w:lang w:val="en-US"/>
              </w:rPr>
            </w:pPr>
            <w:ins w:id="2566" w:author="VP03" w:date="2017-09-10T15:08:00Z">
              <w:r w:rsidRPr="007440CA">
                <w:rPr>
                  <w:lang w:val="en-US"/>
                </w:rPr>
                <w:t>5</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67" w:author="VP03" w:date="2017-09-10T15:08:00Z"/>
                <w:lang w:val="en-US"/>
              </w:rPr>
            </w:pPr>
            <w:ins w:id="2568" w:author="VP03" w:date="2017-09-10T15:08:00Z">
              <w:r w:rsidRPr="007440CA">
                <w:rPr>
                  <w:lang w:val="en-US"/>
                </w:rPr>
                <w:t>824 - 849</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569" w:author="VP03" w:date="2017-09-10T15:08:00Z"/>
                <w:lang w:val="en-US"/>
              </w:rPr>
            </w:pPr>
            <w:ins w:id="2570" w:author="VP03" w:date="2017-09-10T15:08:00Z">
              <w:r w:rsidRPr="007440CA">
                <w:rPr>
                  <w:lang w:val="en-US"/>
                </w:rPr>
                <w:t>869 - 894</w:t>
              </w:r>
            </w:ins>
          </w:p>
        </w:tc>
      </w:tr>
      <w:tr w:rsidR="00C1510F" w:rsidRPr="007440CA" w:rsidTr="00590B18">
        <w:trPr>
          <w:trHeight w:val="20"/>
          <w:ins w:id="2571"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72" w:author="VP03" w:date="2017-09-10T15:08:00Z"/>
                <w:lang w:val="en-US"/>
              </w:rPr>
            </w:pPr>
            <w:ins w:id="2573" w:author="VP03" w:date="2017-09-10T15:08:00Z">
              <w:r w:rsidRPr="007440CA">
                <w:rPr>
                  <w:lang w:val="en-US"/>
                </w:rPr>
                <w:t>8</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74" w:author="VP03" w:date="2017-09-10T15:08:00Z"/>
                <w:lang w:val="en-US"/>
              </w:rPr>
            </w:pPr>
            <w:ins w:id="2575" w:author="VP03" w:date="2017-09-10T15:08:00Z">
              <w:r w:rsidRPr="007440CA">
                <w:rPr>
                  <w:lang w:val="en-US"/>
                </w:rPr>
                <w:t>880-915</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576" w:author="VP03" w:date="2017-09-10T15:08:00Z"/>
                <w:lang w:val="en-US"/>
              </w:rPr>
            </w:pPr>
            <w:ins w:id="2577" w:author="VP03" w:date="2017-09-10T15:08:00Z">
              <w:r w:rsidRPr="007440CA">
                <w:rPr>
                  <w:lang w:val="en-US"/>
                </w:rPr>
                <w:t>925 - 960</w:t>
              </w:r>
            </w:ins>
          </w:p>
        </w:tc>
      </w:tr>
      <w:tr w:rsidR="00C1510F" w:rsidRPr="007440CA" w:rsidTr="00590B18">
        <w:trPr>
          <w:trHeight w:val="20"/>
          <w:ins w:id="2578"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79" w:author="VP03" w:date="2017-09-10T15:08:00Z"/>
                <w:lang w:val="en-US"/>
              </w:rPr>
            </w:pPr>
            <w:ins w:id="2580" w:author="VP03" w:date="2017-09-10T15:08:00Z">
              <w:r>
                <w:rPr>
                  <w:lang w:val="en-US"/>
                </w:rPr>
                <w:t>11</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81" w:author="VP03" w:date="2017-09-10T15:08:00Z"/>
                <w:lang w:val="en-US"/>
              </w:rPr>
            </w:pPr>
            <w:ins w:id="2582" w:author="VP03" w:date="2017-09-10T15:08:00Z">
              <w:r w:rsidRPr="00886C90">
                <w:rPr>
                  <w:lang w:val="en-US"/>
                </w:rPr>
                <w:t xml:space="preserve">1427.9 </w:t>
              </w:r>
              <w:r>
                <w:t>-</w:t>
              </w:r>
              <w:r w:rsidRPr="00886C90">
                <w:rPr>
                  <w:lang w:val="en-US"/>
                </w:rPr>
                <w:t xml:space="preserve">1447.9 </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583" w:author="VP03" w:date="2017-09-10T15:08:00Z"/>
                <w:lang w:val="en-US"/>
              </w:rPr>
            </w:pPr>
            <w:ins w:id="2584" w:author="VP03" w:date="2017-09-10T15:08:00Z">
              <w:r w:rsidRPr="00886C90">
                <w:rPr>
                  <w:lang w:val="en-US"/>
                </w:rPr>
                <w:t xml:space="preserve">1475.9 </w:t>
              </w:r>
              <w:r>
                <w:t>-</w:t>
              </w:r>
              <w:r w:rsidRPr="00886C90">
                <w:rPr>
                  <w:lang w:val="en-US"/>
                </w:rPr>
                <w:t xml:space="preserve">1495.9 </w:t>
              </w:r>
            </w:ins>
          </w:p>
        </w:tc>
      </w:tr>
      <w:tr w:rsidR="00C1510F" w:rsidRPr="007440CA" w:rsidTr="00590B18">
        <w:trPr>
          <w:trHeight w:val="20"/>
          <w:ins w:id="2585"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86" w:author="VP03" w:date="2017-09-10T15:08:00Z"/>
                <w:lang w:val="en-US"/>
              </w:rPr>
            </w:pPr>
            <w:ins w:id="2587" w:author="VP03" w:date="2017-09-10T15:08:00Z">
              <w:r w:rsidRPr="007440CA">
                <w:rPr>
                  <w:lang w:val="en-US"/>
                </w:rPr>
                <w:t>12</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88" w:author="VP03" w:date="2017-09-10T15:08:00Z"/>
                <w:lang w:val="en-US"/>
              </w:rPr>
            </w:pPr>
            <w:ins w:id="2589" w:author="VP03" w:date="2017-09-10T15:08:00Z">
              <w:r w:rsidRPr="007440CA">
                <w:rPr>
                  <w:lang w:val="en-US"/>
                </w:rPr>
                <w:t>699-716</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590" w:author="VP03" w:date="2017-09-10T15:08:00Z"/>
                <w:lang w:val="en-US"/>
              </w:rPr>
            </w:pPr>
            <w:ins w:id="2591" w:author="VP03" w:date="2017-09-10T15:08:00Z">
              <w:r w:rsidRPr="007440CA">
                <w:rPr>
                  <w:lang w:val="en-US"/>
                </w:rPr>
                <w:t>729 - 746</w:t>
              </w:r>
            </w:ins>
          </w:p>
        </w:tc>
      </w:tr>
      <w:tr w:rsidR="00C1510F" w:rsidRPr="007440CA" w:rsidTr="00590B18">
        <w:trPr>
          <w:trHeight w:val="20"/>
          <w:ins w:id="2592"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93" w:author="VP03" w:date="2017-09-10T15:08:00Z"/>
                <w:lang w:val="en-US"/>
              </w:rPr>
            </w:pPr>
            <w:ins w:id="2594" w:author="VP03" w:date="2017-09-10T15:08:00Z">
              <w:r w:rsidRPr="007440CA">
                <w:rPr>
                  <w:lang w:val="en-US"/>
                </w:rPr>
                <w:t>13</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595" w:author="VP03" w:date="2017-09-10T15:08:00Z"/>
                <w:lang w:val="en-US"/>
              </w:rPr>
            </w:pPr>
            <w:ins w:id="2596" w:author="VP03" w:date="2017-09-10T15:08:00Z">
              <w:r w:rsidRPr="007440CA">
                <w:rPr>
                  <w:lang w:val="en-US"/>
                </w:rPr>
                <w:t>777 - 787</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597" w:author="VP03" w:date="2017-09-10T15:08:00Z"/>
                <w:lang w:val="en-US"/>
              </w:rPr>
            </w:pPr>
            <w:ins w:id="2598" w:author="VP03" w:date="2017-09-10T15:08:00Z">
              <w:r w:rsidRPr="007440CA">
                <w:rPr>
                  <w:lang w:val="en-US"/>
                </w:rPr>
                <w:t>746 - 756</w:t>
              </w:r>
            </w:ins>
          </w:p>
        </w:tc>
      </w:tr>
      <w:tr w:rsidR="00C1510F" w:rsidRPr="007440CA" w:rsidTr="00590B18">
        <w:trPr>
          <w:trHeight w:val="20"/>
          <w:ins w:id="2599"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00" w:author="VP03" w:date="2017-09-10T15:08:00Z"/>
                <w:lang w:val="en-US"/>
              </w:rPr>
            </w:pPr>
            <w:ins w:id="2601" w:author="VP03" w:date="2017-09-10T15:08:00Z">
              <w:r w:rsidRPr="007440CA">
                <w:rPr>
                  <w:lang w:val="en-US"/>
                </w:rPr>
                <w:t>17</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02" w:author="VP03" w:date="2017-09-10T15:08:00Z"/>
                <w:lang w:val="en-US"/>
              </w:rPr>
            </w:pPr>
            <w:ins w:id="2603" w:author="VP03" w:date="2017-09-10T15:08:00Z">
              <w:r w:rsidRPr="007440CA">
                <w:rPr>
                  <w:lang w:val="en-US"/>
                </w:rPr>
                <w:t>704-716</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604" w:author="VP03" w:date="2017-09-10T15:08:00Z"/>
                <w:lang w:val="en-US"/>
              </w:rPr>
            </w:pPr>
            <w:ins w:id="2605" w:author="VP03" w:date="2017-09-10T15:08:00Z">
              <w:r w:rsidRPr="007440CA">
                <w:rPr>
                  <w:lang w:val="en-US"/>
                </w:rPr>
                <w:t>734 - 746</w:t>
              </w:r>
            </w:ins>
          </w:p>
        </w:tc>
      </w:tr>
      <w:tr w:rsidR="00C1510F" w:rsidRPr="007440CA" w:rsidTr="00590B18">
        <w:trPr>
          <w:trHeight w:val="20"/>
          <w:ins w:id="2606"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07" w:author="VP03" w:date="2017-09-10T15:08:00Z"/>
                <w:lang w:val="en-US"/>
              </w:rPr>
            </w:pPr>
            <w:ins w:id="2608" w:author="VP03" w:date="2017-09-10T15:08:00Z">
              <w:r w:rsidRPr="007440CA">
                <w:rPr>
                  <w:lang w:val="en-US"/>
                </w:rPr>
                <w:t>18</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09" w:author="VP03" w:date="2017-09-10T15:08:00Z"/>
                <w:lang w:val="en-US"/>
              </w:rPr>
            </w:pPr>
            <w:ins w:id="2610" w:author="VP03" w:date="2017-09-10T15:08:00Z">
              <w:r w:rsidRPr="007440CA">
                <w:rPr>
                  <w:lang w:val="en-US"/>
                </w:rPr>
                <w:t>815-830</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611" w:author="VP03" w:date="2017-09-10T15:08:00Z"/>
                <w:lang w:val="en-US"/>
              </w:rPr>
            </w:pPr>
            <w:ins w:id="2612" w:author="VP03" w:date="2017-09-10T15:08:00Z">
              <w:r w:rsidRPr="007440CA">
                <w:rPr>
                  <w:lang w:val="en-US"/>
                </w:rPr>
                <w:t>860 - 875</w:t>
              </w:r>
            </w:ins>
          </w:p>
        </w:tc>
      </w:tr>
      <w:tr w:rsidR="00C1510F" w:rsidRPr="007440CA" w:rsidTr="00590B18">
        <w:trPr>
          <w:trHeight w:val="20"/>
          <w:ins w:id="2613"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14" w:author="VP03" w:date="2017-09-10T15:08:00Z"/>
                <w:lang w:val="en-US"/>
              </w:rPr>
            </w:pPr>
            <w:ins w:id="2615" w:author="VP03" w:date="2017-09-10T15:08:00Z">
              <w:r w:rsidRPr="007440CA">
                <w:rPr>
                  <w:lang w:val="en-US"/>
                </w:rPr>
                <w:t>19</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16" w:author="VP03" w:date="2017-09-10T15:08:00Z"/>
                <w:lang w:val="en-US"/>
              </w:rPr>
            </w:pPr>
            <w:ins w:id="2617" w:author="VP03" w:date="2017-09-10T15:08:00Z">
              <w:r w:rsidRPr="007440CA">
                <w:rPr>
                  <w:lang w:val="en-US"/>
                </w:rPr>
                <w:t>830 - 845</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618" w:author="VP03" w:date="2017-09-10T15:08:00Z"/>
                <w:lang w:val="en-US"/>
              </w:rPr>
            </w:pPr>
            <w:ins w:id="2619" w:author="VP03" w:date="2017-09-10T15:08:00Z">
              <w:r w:rsidRPr="007440CA">
                <w:rPr>
                  <w:lang w:val="en-US"/>
                </w:rPr>
                <w:t>875 - 890</w:t>
              </w:r>
            </w:ins>
          </w:p>
        </w:tc>
      </w:tr>
      <w:tr w:rsidR="00C1510F" w:rsidRPr="007440CA" w:rsidTr="00590B18">
        <w:trPr>
          <w:trHeight w:val="20"/>
          <w:ins w:id="2620"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21" w:author="VP03" w:date="2017-09-10T15:08:00Z"/>
                <w:lang w:val="en-US"/>
              </w:rPr>
            </w:pPr>
            <w:ins w:id="2622" w:author="VP03" w:date="2017-09-10T15:08:00Z">
              <w:r w:rsidRPr="007440CA">
                <w:rPr>
                  <w:lang w:val="en-US"/>
                </w:rPr>
                <w:t>20</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23" w:author="VP03" w:date="2017-09-10T15:08:00Z"/>
                <w:lang w:val="en-US"/>
              </w:rPr>
            </w:pPr>
            <w:ins w:id="2624" w:author="VP03" w:date="2017-09-10T15:08:00Z">
              <w:r w:rsidRPr="007440CA">
                <w:rPr>
                  <w:lang w:val="en-US"/>
                </w:rPr>
                <w:t>832 - 862</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625" w:author="VP03" w:date="2017-09-10T15:08:00Z"/>
                <w:lang w:val="en-US"/>
              </w:rPr>
            </w:pPr>
            <w:ins w:id="2626" w:author="VP03" w:date="2017-09-10T15:08:00Z">
              <w:r w:rsidRPr="007440CA">
                <w:rPr>
                  <w:lang w:val="en-US"/>
                </w:rPr>
                <w:t>791 -821</w:t>
              </w:r>
            </w:ins>
          </w:p>
        </w:tc>
      </w:tr>
      <w:tr w:rsidR="00C1510F" w:rsidRPr="007440CA" w:rsidTr="00590B18">
        <w:trPr>
          <w:trHeight w:val="20"/>
          <w:ins w:id="2627"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28" w:author="VP03" w:date="2017-09-10T15:08:00Z"/>
                <w:lang w:val="en-US"/>
              </w:rPr>
            </w:pPr>
            <w:ins w:id="2629" w:author="VP03" w:date="2017-09-10T15:08:00Z">
              <w:r>
                <w:rPr>
                  <w:lang w:val="en-US"/>
                </w:rPr>
                <w:t>21</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30" w:author="VP03" w:date="2017-09-10T15:08:00Z"/>
                <w:lang w:val="en-US"/>
              </w:rPr>
            </w:pPr>
            <w:ins w:id="2631" w:author="VP03" w:date="2017-09-10T15:08:00Z">
              <w:r w:rsidRPr="00886C90">
                <w:rPr>
                  <w:lang w:val="en-US"/>
                </w:rPr>
                <w:t xml:space="preserve">1447.9 </w:t>
              </w:r>
              <w:r>
                <w:rPr>
                  <w:lang w:val="en-US"/>
                </w:rPr>
                <w:t>-</w:t>
              </w:r>
              <w:r w:rsidRPr="00886C90">
                <w:rPr>
                  <w:lang w:val="en-US"/>
                </w:rPr>
                <w:t xml:space="preserve">1462.9 </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632" w:author="VP03" w:date="2017-09-10T15:08:00Z"/>
                <w:lang w:val="en-US"/>
              </w:rPr>
            </w:pPr>
            <w:ins w:id="2633" w:author="VP03" w:date="2017-09-10T15:08:00Z">
              <w:r w:rsidRPr="00886C90">
                <w:rPr>
                  <w:lang w:val="en-US"/>
                </w:rPr>
                <w:t xml:space="preserve">1495.9 </w:t>
              </w:r>
              <w:r>
                <w:rPr>
                  <w:lang w:val="en-US"/>
                </w:rPr>
                <w:t>-</w:t>
              </w:r>
              <w:r w:rsidRPr="00886C90">
                <w:rPr>
                  <w:lang w:val="en-US"/>
                </w:rPr>
                <w:t xml:space="preserve">1510.9 </w:t>
              </w:r>
            </w:ins>
          </w:p>
        </w:tc>
      </w:tr>
      <w:tr w:rsidR="00C1510F" w:rsidRPr="007440CA" w:rsidTr="00590B18">
        <w:trPr>
          <w:trHeight w:val="20"/>
          <w:ins w:id="2634"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35" w:author="VP03" w:date="2017-09-10T15:08:00Z"/>
                <w:lang w:val="en-US"/>
              </w:rPr>
            </w:pPr>
            <w:ins w:id="2636" w:author="VP03" w:date="2017-09-10T15:08:00Z">
              <w:r>
                <w:rPr>
                  <w:lang w:val="en-US"/>
                </w:rPr>
                <w:t>25</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37" w:author="VP03" w:date="2017-09-10T15:08:00Z"/>
                <w:lang w:val="en-US"/>
              </w:rPr>
            </w:pPr>
            <w:ins w:id="2638" w:author="VP03" w:date="2017-09-10T15:08:00Z">
              <w:r w:rsidRPr="00886C90">
                <w:rPr>
                  <w:lang w:val="en-US"/>
                </w:rPr>
                <w:t xml:space="preserve">1850 </w:t>
              </w:r>
              <w:r>
                <w:rPr>
                  <w:lang w:val="en-US"/>
                </w:rPr>
                <w:t>-</w:t>
              </w:r>
              <w:r w:rsidRPr="00886C90">
                <w:rPr>
                  <w:lang w:val="en-US"/>
                </w:rPr>
                <w:t xml:space="preserve">1915 </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886C90" w:rsidRDefault="00C1510F" w:rsidP="00590B18">
            <w:pPr>
              <w:rPr>
                <w:ins w:id="2639" w:author="VP03" w:date="2017-09-10T15:08:00Z"/>
              </w:rPr>
            </w:pPr>
            <w:ins w:id="2640" w:author="VP03" w:date="2017-09-10T15:08:00Z">
              <w:r w:rsidRPr="00886C90">
                <w:rPr>
                  <w:lang w:val="en-US"/>
                </w:rPr>
                <w:t xml:space="preserve">1930 </w:t>
              </w:r>
              <w:r>
                <w:rPr>
                  <w:lang w:val="en-US"/>
                </w:rPr>
                <w:t>-</w:t>
              </w:r>
              <w:r w:rsidRPr="00886C90">
                <w:rPr>
                  <w:lang w:val="en-US"/>
                </w:rPr>
                <w:t xml:space="preserve">1995 </w:t>
              </w:r>
            </w:ins>
          </w:p>
        </w:tc>
      </w:tr>
      <w:tr w:rsidR="00C1510F" w:rsidRPr="007440CA" w:rsidTr="00590B18">
        <w:trPr>
          <w:trHeight w:val="20"/>
          <w:ins w:id="2641"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42" w:author="VP03" w:date="2017-09-10T15:08:00Z"/>
                <w:lang w:val="en-US"/>
              </w:rPr>
            </w:pPr>
            <w:ins w:id="2643" w:author="VP03" w:date="2017-09-10T15:08:00Z">
              <w:r w:rsidRPr="007440CA">
                <w:rPr>
                  <w:lang w:val="en-US"/>
                </w:rPr>
                <w:t>26</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44" w:author="VP03" w:date="2017-09-10T15:08:00Z"/>
                <w:lang w:val="en-US"/>
              </w:rPr>
            </w:pPr>
            <w:ins w:id="2645" w:author="VP03" w:date="2017-09-10T15:08:00Z">
              <w:r w:rsidRPr="007440CA">
                <w:rPr>
                  <w:lang w:val="en-US"/>
                </w:rPr>
                <w:t>814-849</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646" w:author="VP03" w:date="2017-09-10T15:08:00Z"/>
                <w:lang w:val="en-US"/>
              </w:rPr>
            </w:pPr>
            <w:ins w:id="2647" w:author="VP03" w:date="2017-09-10T15:08:00Z">
              <w:r w:rsidRPr="007440CA">
                <w:rPr>
                  <w:lang w:val="en-US"/>
                </w:rPr>
                <w:t>859 - 894</w:t>
              </w:r>
            </w:ins>
          </w:p>
        </w:tc>
      </w:tr>
      <w:tr w:rsidR="00C1510F" w:rsidRPr="007440CA" w:rsidTr="00590B18">
        <w:trPr>
          <w:trHeight w:val="20"/>
          <w:ins w:id="2648"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886C90" w:rsidRDefault="00C1510F" w:rsidP="00590B18">
            <w:pPr>
              <w:rPr>
                <w:ins w:id="2649" w:author="VP03" w:date="2017-09-10T15:08:00Z"/>
                <w:lang w:val="en-US"/>
              </w:rPr>
            </w:pPr>
            <w:ins w:id="2650" w:author="VP03" w:date="2017-09-10T15:08:00Z">
              <w:r w:rsidRPr="00886C90">
                <w:rPr>
                  <w:lang w:val="en-US"/>
                </w:rPr>
                <w:t>28</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51" w:author="VP03" w:date="2017-09-10T15:08:00Z"/>
                <w:lang w:val="en-US"/>
              </w:rPr>
            </w:pPr>
            <w:ins w:id="2652" w:author="VP03" w:date="2017-09-10T15:08:00Z">
              <w:r w:rsidRPr="007440CA">
                <w:rPr>
                  <w:lang w:val="en-US"/>
                </w:rPr>
                <w:t>703 - 748</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653" w:author="VP03" w:date="2017-09-10T15:08:00Z"/>
                <w:lang w:val="en-US"/>
              </w:rPr>
            </w:pPr>
            <w:ins w:id="2654" w:author="VP03" w:date="2017-09-10T15:08:00Z">
              <w:r w:rsidRPr="007440CA">
                <w:rPr>
                  <w:lang w:val="en-US"/>
                </w:rPr>
                <w:t>758 - 803</w:t>
              </w:r>
            </w:ins>
          </w:p>
        </w:tc>
      </w:tr>
      <w:tr w:rsidR="00C1510F" w:rsidRPr="007440CA" w:rsidTr="00590B18">
        <w:trPr>
          <w:trHeight w:val="20"/>
          <w:ins w:id="2655" w:author="VP03" w:date="2017-09-10T15:08:00Z"/>
        </w:trPr>
        <w:tc>
          <w:tcPr>
            <w:tcW w:w="2160" w:type="dxa"/>
            <w:tcBorders>
              <w:top w:val="single" w:sz="4" w:space="0" w:color="auto"/>
              <w:left w:val="single" w:sz="4" w:space="0" w:color="auto"/>
              <w:bottom w:val="nil"/>
              <w:right w:val="nil"/>
            </w:tcBorders>
            <w:shd w:val="clear" w:color="auto" w:fill="FFFFFF"/>
            <w:vAlign w:val="center"/>
          </w:tcPr>
          <w:p w:rsidR="00C1510F" w:rsidRPr="00886C90" w:rsidRDefault="00C1510F" w:rsidP="00590B18">
            <w:pPr>
              <w:rPr>
                <w:ins w:id="2656" w:author="VP03" w:date="2017-09-10T15:08:00Z"/>
                <w:lang w:val="en-US"/>
              </w:rPr>
            </w:pPr>
            <w:ins w:id="2657" w:author="VP03" w:date="2017-09-10T15:08:00Z">
              <w:r w:rsidRPr="00886C90">
                <w:rPr>
                  <w:lang w:val="en-US"/>
                </w:rPr>
                <w:t>31</w:t>
              </w:r>
            </w:ins>
          </w:p>
        </w:tc>
        <w:tc>
          <w:tcPr>
            <w:tcW w:w="2880" w:type="dxa"/>
            <w:tcBorders>
              <w:top w:val="single" w:sz="4" w:space="0" w:color="auto"/>
              <w:left w:val="single" w:sz="4" w:space="0" w:color="auto"/>
              <w:bottom w:val="nil"/>
              <w:right w:val="nil"/>
            </w:tcBorders>
            <w:shd w:val="clear" w:color="auto" w:fill="FFFFFF"/>
            <w:vAlign w:val="center"/>
          </w:tcPr>
          <w:p w:rsidR="00C1510F" w:rsidRPr="007440CA" w:rsidRDefault="00C1510F" w:rsidP="00590B18">
            <w:pPr>
              <w:rPr>
                <w:ins w:id="2658" w:author="VP03" w:date="2017-09-10T15:08:00Z"/>
                <w:lang w:val="en-US"/>
              </w:rPr>
            </w:pPr>
            <w:ins w:id="2659" w:author="VP03" w:date="2017-09-10T15:08:00Z">
              <w:r w:rsidRPr="00886C90">
                <w:rPr>
                  <w:lang w:val="en-US"/>
                </w:rPr>
                <w:t xml:space="preserve">452.5–457.5 </w:t>
              </w:r>
            </w:ins>
          </w:p>
        </w:tc>
        <w:tc>
          <w:tcPr>
            <w:tcW w:w="2970" w:type="dxa"/>
            <w:tcBorders>
              <w:top w:val="single" w:sz="4" w:space="0" w:color="auto"/>
              <w:left w:val="single" w:sz="4" w:space="0" w:color="auto"/>
              <w:bottom w:val="nil"/>
              <w:right w:val="single" w:sz="4" w:space="0" w:color="auto"/>
            </w:tcBorders>
            <w:shd w:val="clear" w:color="auto" w:fill="FFFFFF"/>
            <w:vAlign w:val="center"/>
          </w:tcPr>
          <w:p w:rsidR="00C1510F" w:rsidRPr="007440CA" w:rsidRDefault="00C1510F" w:rsidP="00590B18">
            <w:pPr>
              <w:rPr>
                <w:ins w:id="2660" w:author="VP03" w:date="2017-09-10T15:08:00Z"/>
                <w:lang w:val="en-US"/>
              </w:rPr>
            </w:pPr>
            <w:ins w:id="2661" w:author="VP03" w:date="2017-09-10T15:08:00Z">
              <w:r w:rsidRPr="00886C90">
                <w:rPr>
                  <w:lang w:val="en-US"/>
                </w:rPr>
                <w:t>4</w:t>
              </w:r>
              <w:r>
                <w:rPr>
                  <w:lang w:val="en-US"/>
                </w:rPr>
                <w:t>6</w:t>
              </w:r>
              <w:r w:rsidRPr="00886C90">
                <w:rPr>
                  <w:lang w:val="en-US"/>
                </w:rPr>
                <w:t>2.5–4</w:t>
              </w:r>
              <w:r>
                <w:rPr>
                  <w:lang w:val="en-US"/>
                </w:rPr>
                <w:t>6</w:t>
              </w:r>
              <w:r w:rsidRPr="00886C90">
                <w:rPr>
                  <w:lang w:val="en-US"/>
                </w:rPr>
                <w:t>7.5</w:t>
              </w:r>
            </w:ins>
          </w:p>
        </w:tc>
      </w:tr>
      <w:tr w:rsidR="00C1510F" w:rsidRPr="007440CA" w:rsidTr="00590B18">
        <w:trPr>
          <w:trHeight w:val="20"/>
          <w:ins w:id="2662" w:author="VP03" w:date="2017-09-10T15:08:00Z"/>
        </w:trPr>
        <w:tc>
          <w:tcPr>
            <w:tcW w:w="2160" w:type="dxa"/>
            <w:tcBorders>
              <w:top w:val="single" w:sz="4" w:space="0" w:color="auto"/>
              <w:left w:val="single" w:sz="4" w:space="0" w:color="auto"/>
              <w:bottom w:val="single" w:sz="4" w:space="0" w:color="auto"/>
              <w:right w:val="nil"/>
            </w:tcBorders>
            <w:shd w:val="clear" w:color="auto" w:fill="FFFFFF"/>
            <w:vAlign w:val="center"/>
          </w:tcPr>
          <w:p w:rsidR="00C1510F" w:rsidRPr="00886C90" w:rsidRDefault="00C1510F" w:rsidP="00590B18">
            <w:pPr>
              <w:rPr>
                <w:ins w:id="2663" w:author="VP03" w:date="2017-09-10T15:08:00Z"/>
                <w:lang w:val="en-US"/>
              </w:rPr>
            </w:pPr>
            <w:ins w:id="2664" w:author="VP03" w:date="2017-09-10T15:08:00Z">
              <w:r w:rsidRPr="00886C90">
                <w:rPr>
                  <w:lang w:val="en-US"/>
                </w:rPr>
                <w:t>66</w:t>
              </w:r>
            </w:ins>
          </w:p>
        </w:tc>
        <w:tc>
          <w:tcPr>
            <w:tcW w:w="2880" w:type="dxa"/>
            <w:tcBorders>
              <w:top w:val="single" w:sz="4" w:space="0" w:color="auto"/>
              <w:left w:val="single" w:sz="4" w:space="0" w:color="auto"/>
              <w:bottom w:val="single" w:sz="4" w:space="0" w:color="auto"/>
              <w:right w:val="nil"/>
            </w:tcBorders>
            <w:shd w:val="clear" w:color="auto" w:fill="FFFFFF"/>
            <w:vAlign w:val="center"/>
          </w:tcPr>
          <w:p w:rsidR="00C1510F" w:rsidRPr="007440CA" w:rsidRDefault="00C1510F" w:rsidP="00590B18">
            <w:pPr>
              <w:rPr>
                <w:ins w:id="2665" w:author="VP03" w:date="2017-09-10T15:08:00Z"/>
                <w:lang w:val="en-US"/>
              </w:rPr>
            </w:pPr>
            <w:ins w:id="2666" w:author="VP03" w:date="2017-09-10T15:08:00Z">
              <w:r w:rsidRPr="007440CA">
                <w:rPr>
                  <w:lang w:val="en-US"/>
                </w:rPr>
                <w:t>1710-1780</w:t>
              </w:r>
            </w:ins>
          </w:p>
        </w:tc>
        <w:tc>
          <w:tcPr>
            <w:tcW w:w="2970" w:type="dxa"/>
            <w:tcBorders>
              <w:top w:val="single" w:sz="4" w:space="0" w:color="auto"/>
              <w:left w:val="single" w:sz="4" w:space="0" w:color="auto"/>
              <w:bottom w:val="single" w:sz="4" w:space="0" w:color="auto"/>
              <w:right w:val="single" w:sz="4" w:space="0" w:color="auto"/>
            </w:tcBorders>
            <w:shd w:val="clear" w:color="auto" w:fill="FFFFFF"/>
            <w:vAlign w:val="center"/>
          </w:tcPr>
          <w:p w:rsidR="00C1510F" w:rsidRPr="007440CA" w:rsidRDefault="00C1510F" w:rsidP="00590B18">
            <w:pPr>
              <w:rPr>
                <w:ins w:id="2667" w:author="VP03" w:date="2017-09-10T15:08:00Z"/>
                <w:lang w:val="en-US"/>
              </w:rPr>
            </w:pPr>
            <w:ins w:id="2668" w:author="VP03" w:date="2017-09-10T15:08:00Z">
              <w:r w:rsidRPr="007440CA">
                <w:rPr>
                  <w:lang w:val="en-US"/>
                </w:rPr>
                <w:t>2110-2200</w:t>
              </w:r>
            </w:ins>
          </w:p>
        </w:tc>
      </w:tr>
      <w:tr w:rsidR="00C1510F" w:rsidRPr="007440CA" w:rsidTr="00590B18">
        <w:trPr>
          <w:trHeight w:val="20"/>
          <w:ins w:id="2669" w:author="VP03" w:date="2017-09-10T15:08:00Z"/>
        </w:trPr>
        <w:tc>
          <w:tcPr>
            <w:tcW w:w="2160" w:type="dxa"/>
            <w:tcBorders>
              <w:top w:val="single" w:sz="4" w:space="0" w:color="auto"/>
              <w:left w:val="single" w:sz="4" w:space="0" w:color="auto"/>
              <w:bottom w:val="single" w:sz="4" w:space="0" w:color="auto"/>
              <w:right w:val="nil"/>
            </w:tcBorders>
            <w:shd w:val="clear" w:color="auto" w:fill="FFFFFF"/>
            <w:vAlign w:val="center"/>
          </w:tcPr>
          <w:p w:rsidR="00C1510F" w:rsidRPr="00886C90" w:rsidRDefault="00C1510F" w:rsidP="00590B18">
            <w:pPr>
              <w:rPr>
                <w:ins w:id="2670" w:author="VP03" w:date="2017-09-10T15:08:00Z"/>
                <w:lang w:val="en-US"/>
              </w:rPr>
            </w:pPr>
            <w:ins w:id="2671" w:author="VP03" w:date="2017-09-10T15:08:00Z">
              <w:r w:rsidRPr="00886C90">
                <w:rPr>
                  <w:lang w:val="en-US"/>
                </w:rPr>
                <w:t>70</w:t>
              </w:r>
            </w:ins>
          </w:p>
        </w:tc>
        <w:tc>
          <w:tcPr>
            <w:tcW w:w="2880" w:type="dxa"/>
            <w:tcBorders>
              <w:top w:val="single" w:sz="4" w:space="0" w:color="auto"/>
              <w:left w:val="single" w:sz="4" w:space="0" w:color="auto"/>
              <w:bottom w:val="single" w:sz="4" w:space="0" w:color="auto"/>
              <w:right w:val="nil"/>
            </w:tcBorders>
            <w:shd w:val="clear" w:color="auto" w:fill="FFFFFF"/>
            <w:vAlign w:val="center"/>
          </w:tcPr>
          <w:p w:rsidR="00C1510F" w:rsidRPr="007440CA" w:rsidRDefault="00C1510F" w:rsidP="00590B18">
            <w:pPr>
              <w:rPr>
                <w:ins w:id="2672" w:author="VP03" w:date="2017-09-10T15:08:00Z"/>
                <w:lang w:val="en-US"/>
              </w:rPr>
            </w:pPr>
            <w:ins w:id="2673" w:author="VP03" w:date="2017-09-10T15:08:00Z">
              <w:r w:rsidRPr="00886C90">
                <w:rPr>
                  <w:lang w:val="en-US"/>
                </w:rPr>
                <w:t xml:space="preserve">1695 </w:t>
              </w:r>
              <w:r>
                <w:rPr>
                  <w:lang w:val="en-US"/>
                </w:rPr>
                <w:t>-</w:t>
              </w:r>
              <w:r w:rsidRPr="00886C90">
                <w:rPr>
                  <w:lang w:val="en-US"/>
                </w:rPr>
                <w:t xml:space="preserve">1710 </w:t>
              </w:r>
            </w:ins>
          </w:p>
        </w:tc>
        <w:tc>
          <w:tcPr>
            <w:tcW w:w="2970" w:type="dxa"/>
            <w:tcBorders>
              <w:top w:val="single" w:sz="4" w:space="0" w:color="auto"/>
              <w:left w:val="single" w:sz="4" w:space="0" w:color="auto"/>
              <w:bottom w:val="single" w:sz="4" w:space="0" w:color="auto"/>
              <w:right w:val="single" w:sz="4" w:space="0" w:color="auto"/>
            </w:tcBorders>
            <w:shd w:val="clear" w:color="auto" w:fill="FFFFFF"/>
            <w:vAlign w:val="center"/>
          </w:tcPr>
          <w:p w:rsidR="00C1510F" w:rsidRPr="007440CA" w:rsidRDefault="00C1510F" w:rsidP="00590B18">
            <w:pPr>
              <w:rPr>
                <w:ins w:id="2674" w:author="VP03" w:date="2017-09-10T15:08:00Z"/>
                <w:lang w:val="en-US"/>
              </w:rPr>
            </w:pPr>
            <w:ins w:id="2675" w:author="VP03" w:date="2017-09-10T15:08:00Z">
              <w:r w:rsidRPr="00886C90">
                <w:rPr>
                  <w:lang w:val="en-US"/>
                </w:rPr>
                <w:t xml:space="preserve">1995 </w:t>
              </w:r>
              <w:r>
                <w:rPr>
                  <w:lang w:val="en-US"/>
                </w:rPr>
                <w:t>-</w:t>
              </w:r>
              <w:r w:rsidRPr="00886C90">
                <w:rPr>
                  <w:lang w:val="en-US"/>
                </w:rPr>
                <w:t xml:space="preserve">2020 </w:t>
              </w:r>
            </w:ins>
          </w:p>
        </w:tc>
      </w:tr>
    </w:tbl>
    <w:p w:rsidR="00C40838" w:rsidRDefault="00C40838" w:rsidP="00C1510F">
      <w:pPr>
        <w:ind w:firstLine="567"/>
        <w:rPr>
          <w:ins w:id="2676" w:author="VP03" w:date="2017-09-10T15:15:00Z"/>
          <w:bCs/>
        </w:rPr>
      </w:pPr>
    </w:p>
    <w:p w:rsidR="00BF1BAC" w:rsidRDefault="00C1510F" w:rsidP="00C1510F">
      <w:pPr>
        <w:ind w:firstLine="567"/>
        <w:rPr>
          <w:rStyle w:val="Hyperlink"/>
          <w:rFonts w:cs="Arial"/>
          <w:color w:val="000000" w:themeColor="text1"/>
          <w:u w:val="none"/>
        </w:rPr>
      </w:pPr>
      <w:ins w:id="2677" w:author="VP03" w:date="2017-09-10T15:08:00Z">
        <w:r>
          <w:rPr>
            <w:bCs/>
          </w:rPr>
          <w:t xml:space="preserve">Как видно из таблицы, на данный момент </w:t>
        </w:r>
        <w:r>
          <w:rPr>
            <w:bCs/>
            <w:lang w:val="en-US"/>
          </w:rPr>
          <w:t>NB</w:t>
        </w:r>
        <w:r w:rsidRPr="00AC10B8">
          <w:rPr>
            <w:bCs/>
          </w:rPr>
          <w:t>-</w:t>
        </w:r>
        <w:r>
          <w:rPr>
            <w:bCs/>
            <w:lang w:val="en-US"/>
          </w:rPr>
          <w:t>IoT</w:t>
        </w:r>
        <w:r w:rsidRPr="00AC10B8">
          <w:rPr>
            <w:bCs/>
          </w:rPr>
          <w:t xml:space="preserve"> </w:t>
        </w:r>
        <w:r>
          <w:rPr>
            <w:bCs/>
          </w:rPr>
          <w:t xml:space="preserve">поддерживается только в диапазонах </w:t>
        </w:r>
        <w:r>
          <w:rPr>
            <w:bCs/>
            <w:lang w:val="en-US"/>
          </w:rPr>
          <w:t>LTE</w:t>
        </w:r>
        <w:r w:rsidRPr="00AC10B8">
          <w:rPr>
            <w:bCs/>
          </w:rPr>
          <w:t xml:space="preserve"> </w:t>
        </w:r>
        <w:r>
          <w:rPr>
            <w:bCs/>
            <w:lang w:val="en-US"/>
          </w:rPr>
          <w:t>FDD</w:t>
        </w:r>
        <w:r w:rsidRPr="00AC10B8">
          <w:rPr>
            <w:bCs/>
          </w:rPr>
          <w:t xml:space="preserve">. </w:t>
        </w:r>
        <w:r>
          <w:rPr>
            <w:bCs/>
          </w:rPr>
          <w:t xml:space="preserve">Однако в последующих релизах планируется добавить также поддержку диапазонов </w:t>
        </w:r>
        <w:r>
          <w:rPr>
            <w:bCs/>
            <w:lang w:val="en-US"/>
          </w:rPr>
          <w:t>TDD</w:t>
        </w:r>
        <w:r w:rsidRPr="00AA5EA8">
          <w:rPr>
            <w:bCs/>
          </w:rPr>
          <w:t xml:space="preserve"> </w:t>
        </w:r>
        <w:r>
          <w:rPr>
            <w:bCs/>
          </w:rPr>
          <w:t xml:space="preserve">и возможно расширить поддержку диапазонов </w:t>
        </w:r>
        <w:r>
          <w:rPr>
            <w:bCs/>
            <w:lang w:val="en-US"/>
          </w:rPr>
          <w:t>FDD</w:t>
        </w:r>
        <w:r>
          <w:rPr>
            <w:bCs/>
          </w:rPr>
          <w:t>.</w:t>
        </w:r>
      </w:ins>
    </w:p>
    <w:p w:rsidR="008B721E" w:rsidRDefault="008B721E" w:rsidP="00BF1BAC">
      <w:pPr>
        <w:ind w:firstLine="567"/>
        <w:rPr>
          <w:rStyle w:val="Hyperlink"/>
          <w:rFonts w:cs="Arial"/>
          <w:color w:val="000000" w:themeColor="text1"/>
          <w:u w:val="none"/>
        </w:rPr>
      </w:pPr>
    </w:p>
    <w:p w:rsidR="00BF1BAC" w:rsidRPr="00DB0FBE" w:rsidRDefault="00BF1BAC" w:rsidP="00BF1BAC">
      <w:pPr>
        <w:pStyle w:val="Heading2"/>
        <w:rPr>
          <w:rStyle w:val="Hyperlink"/>
          <w:color w:val="000000" w:themeColor="text1"/>
          <w:u w:val="none"/>
        </w:rPr>
      </w:pPr>
      <w:bookmarkStart w:id="2678" w:name="_Toc492882503"/>
      <w:r>
        <w:rPr>
          <w:rStyle w:val="Hyperlink"/>
          <w:color w:val="000000" w:themeColor="text1"/>
          <w:u w:val="none"/>
        </w:rPr>
        <w:t>4</w:t>
      </w:r>
      <w:r w:rsidRPr="00CF3888">
        <w:rPr>
          <w:rStyle w:val="Hyperlink"/>
          <w:color w:val="000000" w:themeColor="text1"/>
          <w:u w:val="none"/>
        </w:rPr>
        <w:t>.</w:t>
      </w:r>
      <w:r>
        <w:rPr>
          <w:rStyle w:val="Hyperlink"/>
          <w:color w:val="000000" w:themeColor="text1"/>
          <w:u w:val="none"/>
        </w:rPr>
        <w:t>3</w:t>
      </w:r>
      <w:r w:rsidRPr="00CF3888">
        <w:rPr>
          <w:rStyle w:val="Hyperlink"/>
          <w:color w:val="000000" w:themeColor="text1"/>
          <w:u w:val="none"/>
        </w:rPr>
        <w:t xml:space="preserve"> </w:t>
      </w:r>
      <w:r>
        <w:rPr>
          <w:rStyle w:val="Hyperlink"/>
          <w:color w:val="000000" w:themeColor="text1"/>
          <w:u w:val="none"/>
        </w:rPr>
        <w:t xml:space="preserve">Общие вопросы гармонизации использования полос радиочастот для сетей </w:t>
      </w:r>
      <w:r>
        <w:rPr>
          <w:rStyle w:val="Hyperlink"/>
          <w:color w:val="000000" w:themeColor="text1"/>
          <w:u w:val="none"/>
          <w:lang w:val="en-US"/>
        </w:rPr>
        <w:t>IoT</w:t>
      </w:r>
      <w:bookmarkEnd w:id="2678"/>
    </w:p>
    <w:p w:rsidR="008B721E" w:rsidRPr="00CF3888" w:rsidDel="00E259EE" w:rsidRDefault="008B721E" w:rsidP="008B721E">
      <w:pPr>
        <w:ind w:firstLine="567"/>
        <w:rPr>
          <w:del w:id="2679" w:author="VP03" w:date="2017-09-10T13:28:00Z"/>
          <w:rStyle w:val="Hyperlink"/>
          <w:rFonts w:cs="Arial"/>
          <w:color w:val="000000" w:themeColor="text1"/>
          <w:u w:val="none"/>
        </w:rPr>
      </w:pPr>
      <w:del w:id="2680" w:author="VP03" w:date="2017-09-10T13:28:00Z">
        <w:r w:rsidRPr="008B721E" w:rsidDel="00E259EE">
          <w:rPr>
            <w:rStyle w:val="Hyperlink"/>
            <w:rFonts w:cs="Arial"/>
            <w:color w:val="000000" w:themeColor="text1"/>
            <w:highlight w:val="yellow"/>
            <w:u w:val="none"/>
          </w:rPr>
          <w:delText xml:space="preserve">[Анализ целесообразности гармонизации полос радиочастот и технологий для различных случаев использования </w:delText>
        </w:r>
        <w:r w:rsidRPr="008B721E" w:rsidDel="00E259EE">
          <w:rPr>
            <w:rStyle w:val="Hyperlink"/>
            <w:rFonts w:cs="Arial"/>
            <w:color w:val="000000" w:themeColor="text1"/>
            <w:highlight w:val="yellow"/>
            <w:u w:val="none"/>
            <w:lang w:val="en-US"/>
          </w:rPr>
          <w:delText>IoT</w:delText>
        </w:r>
        <w:r w:rsidRPr="008B721E" w:rsidDel="00E259EE">
          <w:rPr>
            <w:rStyle w:val="Hyperlink"/>
            <w:rFonts w:cs="Arial"/>
            <w:color w:val="000000" w:themeColor="text1"/>
            <w:highlight w:val="yellow"/>
            <w:u w:val="none"/>
          </w:rPr>
          <w:delText xml:space="preserve"> с точки зрения массового рынка </w:delText>
        </w:r>
        <w:r w:rsidDel="00E259EE">
          <w:rPr>
            <w:rStyle w:val="Hyperlink"/>
            <w:rFonts w:cs="Arial"/>
            <w:color w:val="000000" w:themeColor="text1"/>
            <w:highlight w:val="yellow"/>
            <w:u w:val="none"/>
          </w:rPr>
          <w:delText>и вопросов открытости стандартов</w:delText>
        </w:r>
        <w:r w:rsidRPr="008B721E" w:rsidDel="00E259EE">
          <w:rPr>
            <w:rStyle w:val="Hyperlink"/>
            <w:rFonts w:cs="Arial"/>
            <w:color w:val="000000" w:themeColor="text1"/>
            <w:highlight w:val="yellow"/>
            <w:u w:val="none"/>
          </w:rPr>
          <w:delText>.]</w:delText>
        </w:r>
        <w:r w:rsidDel="00E259EE">
          <w:rPr>
            <w:rStyle w:val="Hyperlink"/>
            <w:rFonts w:cs="Arial"/>
            <w:color w:val="000000" w:themeColor="text1"/>
            <w:u w:val="none"/>
          </w:rPr>
          <w:delText xml:space="preserve"> </w:delText>
        </w:r>
      </w:del>
    </w:p>
    <w:p w:rsidR="008B721E" w:rsidDel="00E259EE" w:rsidRDefault="008B721E" w:rsidP="00BF1BAC">
      <w:pPr>
        <w:ind w:firstLine="567"/>
        <w:rPr>
          <w:del w:id="2681" w:author="VP03" w:date="2017-09-10T13:28:00Z"/>
          <w:rStyle w:val="Hyperlink"/>
          <w:rFonts w:cs="Arial"/>
          <w:color w:val="000000" w:themeColor="text1"/>
          <w:u w:val="none"/>
        </w:rPr>
      </w:pPr>
    </w:p>
    <w:p w:rsidR="00BF1BAC" w:rsidRPr="00691A2F" w:rsidRDefault="00BF1BAC" w:rsidP="00BF1BAC">
      <w:pPr>
        <w:ind w:firstLine="567"/>
        <w:rPr>
          <w:rStyle w:val="Hyperlink"/>
          <w:rFonts w:cs="Arial"/>
          <w:color w:val="000000" w:themeColor="text1"/>
          <w:u w:val="none"/>
        </w:rPr>
      </w:pPr>
      <w:r w:rsidRPr="00691A2F">
        <w:rPr>
          <w:rStyle w:val="Hyperlink"/>
          <w:rFonts w:cs="Arial"/>
          <w:color w:val="000000" w:themeColor="text1"/>
          <w:u w:val="none"/>
        </w:rPr>
        <w:t>Построение сети связи, способной поддерживать все возможные приложения IoT, в ближайшем будущем маловероятно, поэтому при регулировании использования РЧС выделение одной полосы частот для IoT (М2М) нецелесообразно.</w:t>
      </w:r>
    </w:p>
    <w:p w:rsidR="00BF1BAC" w:rsidRPr="00691A2F" w:rsidRDefault="00BF1BAC" w:rsidP="00BF1BAC">
      <w:pPr>
        <w:ind w:firstLine="567"/>
        <w:rPr>
          <w:rStyle w:val="Hyperlink"/>
          <w:rFonts w:cs="Arial"/>
          <w:color w:val="000000" w:themeColor="text1"/>
          <w:u w:val="none"/>
        </w:rPr>
      </w:pPr>
      <w:r w:rsidRPr="00691A2F">
        <w:rPr>
          <w:rStyle w:val="Hyperlink"/>
          <w:rFonts w:cs="Arial"/>
          <w:color w:val="000000" w:themeColor="text1"/>
          <w:u w:val="none"/>
        </w:rPr>
        <w:t>Для развития приложений IoT (М2М) регулятору целесообразно выделять гармонизированные на региональном или глобальном уровне полосы радиочастот. Следует предусмотреть выделение спектра на лицензионной основе, который должен выделяться для использования отдельно коммерческими операторами и операторами специализированных, профессиональных сетей. Кроме того, требуется определить дополнительный нелицензируемый спектр для развития сенсорных сетей связи. Предпочтительными для применений IoT являются полосы частот ниже 1 ГГц, распределенные для подвижной службы на первичной основе. В уже выделенных полосах радиочастот, а также в новых полосах радиочастот подвижной службы целесообразно принять принцип технологической нейтральности.</w:t>
      </w:r>
    </w:p>
    <w:p w:rsidR="00BF1BAC" w:rsidRDefault="00BF1BAC" w:rsidP="00BF1BAC">
      <w:pPr>
        <w:ind w:firstLine="567"/>
        <w:rPr>
          <w:ins w:id="2682" w:author="VP03" w:date="2017-09-10T13:28:00Z"/>
          <w:rStyle w:val="Hyperlink"/>
          <w:rFonts w:cs="Arial"/>
          <w:color w:val="000000" w:themeColor="text1"/>
          <w:u w:val="none"/>
        </w:rPr>
      </w:pPr>
      <w:r w:rsidRPr="00691A2F">
        <w:rPr>
          <w:rStyle w:val="Hyperlink"/>
          <w:rFonts w:cs="Arial"/>
          <w:color w:val="000000" w:themeColor="text1"/>
          <w:u w:val="none"/>
        </w:rPr>
        <w:t>Несмотря на то, что наиболее предпочтительным является использование полос частот в диапазоне ниже 1 ГГц, однако для ряда критических применений IoT требуются и более высокие полосы радиочастот. В этих условиях регулятору целесообразно определить достаточный объем лицензируемого и, нелицензируемого спектра, а также спектра для критических применений IoT, который не должен выдаваться в пользова</w:t>
      </w:r>
      <w:r>
        <w:rPr>
          <w:rStyle w:val="Hyperlink"/>
          <w:rFonts w:cs="Arial"/>
          <w:color w:val="000000" w:themeColor="text1"/>
          <w:u w:val="none"/>
        </w:rPr>
        <w:t>ние коммерческим операторам IoT или иметь гибкую модель лицензирования для локальных применений.</w:t>
      </w:r>
    </w:p>
    <w:p w:rsidR="00E259EE" w:rsidRDefault="00E259EE" w:rsidP="00BF1BAC">
      <w:pPr>
        <w:ind w:firstLine="567"/>
        <w:rPr>
          <w:ins w:id="2683" w:author="VP03" w:date="2017-09-10T13:29:00Z"/>
          <w:rStyle w:val="Hyperlink"/>
          <w:color w:val="000000" w:themeColor="text1"/>
          <w:u w:val="none"/>
        </w:rPr>
      </w:pPr>
      <w:ins w:id="2684" w:author="VP03" w:date="2017-09-10T13:28:00Z">
        <w:r>
          <w:rPr>
            <w:rStyle w:val="Hyperlink"/>
            <w:color w:val="000000" w:themeColor="text1"/>
            <w:u w:val="none"/>
          </w:rPr>
          <w:t>При этом наиболее вероятным сценарием гармонизации использования полос радиочастот станут рыночные механизмы. Так, при достаточно широких возможностях использования полос радиочастот как сотовой связи, так и устройств малого радиуса действия фактическое внедрение и массовый рынок будут формироваться вокруг более узкого набора полос радиочастот, доступных в большом числе стран и обеспечивающих благоприятные условия распространения волн, а также простоту реализации оборудования.</w:t>
        </w:r>
      </w:ins>
      <w:ins w:id="2685" w:author="VP03" w:date="2017-09-10T13:29:00Z">
        <w:r>
          <w:rPr>
            <w:rStyle w:val="Hyperlink"/>
            <w:color w:val="000000" w:themeColor="text1"/>
            <w:u w:val="none"/>
          </w:rPr>
          <w:t xml:space="preserve"> </w:t>
        </w:r>
      </w:ins>
    </w:p>
    <w:p w:rsidR="00E259EE" w:rsidRDefault="00E259EE" w:rsidP="00BF1BAC">
      <w:pPr>
        <w:ind w:firstLine="567"/>
        <w:rPr>
          <w:ins w:id="2686" w:author="VP03" w:date="2017-09-10T13:32:00Z"/>
          <w:rStyle w:val="Hyperlink"/>
          <w:color w:val="000000" w:themeColor="text1"/>
          <w:u w:val="none"/>
        </w:rPr>
      </w:pPr>
      <w:ins w:id="2687" w:author="VP03" w:date="2017-09-10T13:29:00Z">
        <w:r>
          <w:rPr>
            <w:rStyle w:val="Hyperlink"/>
            <w:color w:val="000000" w:themeColor="text1"/>
            <w:u w:val="none"/>
          </w:rPr>
          <w:t xml:space="preserve">В настоящее время примеры такой гибкой </w:t>
        </w:r>
      </w:ins>
      <w:ins w:id="2688" w:author="VP03" w:date="2017-09-10T13:30:00Z">
        <w:r>
          <w:rPr>
            <w:rStyle w:val="Hyperlink"/>
            <w:color w:val="000000" w:themeColor="text1"/>
            <w:u w:val="none"/>
          </w:rPr>
          <w:t>гармонизации полос радиочастот активно исследуются в рамках МСЭ-</w:t>
        </w:r>
        <w:r>
          <w:rPr>
            <w:rStyle w:val="Hyperlink"/>
            <w:color w:val="000000" w:themeColor="text1"/>
            <w:u w:val="none"/>
            <w:lang w:val="en-US"/>
          </w:rPr>
          <w:t>R</w:t>
        </w:r>
        <w:r w:rsidRPr="00E259EE">
          <w:rPr>
            <w:rStyle w:val="Hyperlink"/>
            <w:color w:val="000000" w:themeColor="text1"/>
            <w:u w:val="none"/>
            <w:rPrChange w:id="2689" w:author="VP03" w:date="2017-09-10T13:30:00Z">
              <w:rPr>
                <w:rStyle w:val="Hyperlink"/>
                <w:color w:val="000000" w:themeColor="text1"/>
                <w:u w:val="none"/>
                <w:lang w:val="en-US"/>
              </w:rPr>
            </w:rPrChange>
          </w:rPr>
          <w:t xml:space="preserve"> </w:t>
        </w:r>
        <w:r>
          <w:rPr>
            <w:rStyle w:val="Hyperlink"/>
            <w:color w:val="000000" w:themeColor="text1"/>
            <w:u w:val="none"/>
          </w:rPr>
          <w:t xml:space="preserve">в рамках подготовки </w:t>
        </w:r>
      </w:ins>
      <w:ins w:id="2690" w:author="VP03" w:date="2017-09-10T13:31:00Z">
        <w:r>
          <w:rPr>
            <w:rStyle w:val="Hyperlink"/>
            <w:color w:val="000000" w:themeColor="text1"/>
            <w:u w:val="none"/>
          </w:rPr>
          <w:t>к п.п.д.9.1 Вопросу 9.1.8 ВКР-19</w:t>
        </w:r>
      </w:ins>
      <w:ins w:id="2691" w:author="VP03" w:date="2017-09-10T13:32:00Z">
        <w:r>
          <w:rPr>
            <w:rStyle w:val="Hyperlink"/>
            <w:color w:val="000000" w:themeColor="text1"/>
            <w:u w:val="none"/>
          </w:rPr>
          <w:t>:</w:t>
        </w:r>
      </w:ins>
    </w:p>
    <w:p w:rsidR="003972F5" w:rsidRDefault="00E259EE" w:rsidP="003972F5">
      <w:pPr>
        <w:widowControl w:val="0"/>
        <w:ind w:firstLine="709"/>
        <w:rPr>
          <w:ins w:id="2692" w:author="VP03" w:date="2017-09-10T13:34:00Z"/>
        </w:rPr>
      </w:pPr>
      <w:ins w:id="2693" w:author="VP03" w:date="2017-09-10T13:32:00Z">
        <w:r>
          <w:rPr>
            <w:rStyle w:val="Hyperlink"/>
            <w:color w:val="000000" w:themeColor="text1"/>
            <w:u w:val="none"/>
          </w:rPr>
          <w:t>- в рамках РГ 1</w:t>
        </w:r>
        <w:r>
          <w:rPr>
            <w:rStyle w:val="Hyperlink"/>
            <w:color w:val="000000" w:themeColor="text1"/>
            <w:u w:val="none"/>
            <w:lang w:val="en-US"/>
          </w:rPr>
          <w:t>B</w:t>
        </w:r>
        <w:r w:rsidRPr="00E259EE">
          <w:rPr>
            <w:rStyle w:val="Hyperlink"/>
            <w:color w:val="000000" w:themeColor="text1"/>
            <w:u w:val="none"/>
            <w:rPrChange w:id="2694" w:author="VP03" w:date="2017-09-10T13:32:00Z">
              <w:rPr>
                <w:rStyle w:val="Hyperlink"/>
                <w:color w:val="000000" w:themeColor="text1"/>
                <w:u w:val="none"/>
                <w:lang w:val="en-US"/>
              </w:rPr>
            </w:rPrChange>
          </w:rPr>
          <w:t xml:space="preserve"> </w:t>
        </w:r>
        <w:r>
          <w:rPr>
            <w:rStyle w:val="Hyperlink"/>
            <w:color w:val="000000" w:themeColor="text1"/>
            <w:u w:val="none"/>
          </w:rPr>
          <w:t xml:space="preserve">начата </w:t>
        </w:r>
      </w:ins>
      <w:ins w:id="2695" w:author="VP03" w:date="2017-09-10T13:33:00Z">
        <w:r w:rsidR="003972F5">
          <w:rPr>
            <w:rStyle w:val="Hyperlink"/>
            <w:color w:val="000000" w:themeColor="text1"/>
            <w:u w:val="none"/>
          </w:rPr>
          <w:t xml:space="preserve">работа </w:t>
        </w:r>
        <w:r w:rsidR="003972F5">
          <w:rPr>
            <w:lang w:eastAsia="zh-CN"/>
          </w:rPr>
          <w:t xml:space="preserve">над </w:t>
        </w:r>
        <w:r w:rsidR="003972F5">
          <w:rPr>
            <w:szCs w:val="24"/>
          </w:rPr>
          <w:t>проектом</w:t>
        </w:r>
        <w:r w:rsidR="003972F5" w:rsidRPr="00221FB7">
          <w:rPr>
            <w:szCs w:val="24"/>
          </w:rPr>
          <w:t xml:space="preserve"> </w:t>
        </w:r>
        <w:r w:rsidR="003972F5">
          <w:rPr>
            <w:szCs w:val="24"/>
          </w:rPr>
          <w:t>нового</w:t>
        </w:r>
        <w:r w:rsidR="003972F5" w:rsidRPr="00221FB7">
          <w:rPr>
            <w:szCs w:val="24"/>
          </w:rPr>
          <w:t xml:space="preserve"> </w:t>
        </w:r>
        <w:r w:rsidR="003972F5">
          <w:rPr>
            <w:szCs w:val="24"/>
          </w:rPr>
          <w:t>Отчета</w:t>
        </w:r>
        <w:r w:rsidR="003972F5" w:rsidRPr="00221FB7">
          <w:rPr>
            <w:szCs w:val="24"/>
          </w:rPr>
          <w:t xml:space="preserve"> </w:t>
        </w:r>
        <w:r w:rsidR="003972F5">
          <w:rPr>
            <w:szCs w:val="24"/>
          </w:rPr>
          <w:t>МСЭ</w:t>
        </w:r>
        <w:r w:rsidR="003972F5" w:rsidRPr="00221FB7">
          <w:rPr>
            <w:szCs w:val="24"/>
          </w:rPr>
          <w:t>-</w:t>
        </w:r>
        <w:r w:rsidR="003972F5">
          <w:rPr>
            <w:szCs w:val="24"/>
            <w:lang w:val="en-US"/>
          </w:rPr>
          <w:t>R</w:t>
        </w:r>
        <w:r w:rsidR="003972F5" w:rsidRPr="00221FB7">
          <w:t xml:space="preserve"> </w:t>
        </w:r>
        <w:r w:rsidR="003972F5" w:rsidRPr="00187F63">
          <w:rPr>
            <w:lang w:val="en-US" w:eastAsia="zh-CN"/>
          </w:rPr>
          <w:t>S</w:t>
        </w:r>
        <w:r w:rsidR="003972F5">
          <w:rPr>
            <w:lang w:val="en-US" w:eastAsia="zh-CN"/>
          </w:rPr>
          <w:t>M</w:t>
        </w:r>
        <w:r w:rsidR="003972F5" w:rsidRPr="00F31B22">
          <w:rPr>
            <w:lang w:eastAsia="zh-CN"/>
          </w:rPr>
          <w:t>.[</w:t>
        </w:r>
        <w:r w:rsidR="003972F5">
          <w:rPr>
            <w:lang w:val="en-US" w:eastAsia="zh-CN"/>
          </w:rPr>
          <w:t>LPWAN</w:t>
        </w:r>
        <w:r w:rsidR="003972F5" w:rsidRPr="00F31B22">
          <w:rPr>
            <w:lang w:eastAsia="zh-CN"/>
          </w:rPr>
          <w:t>.</w:t>
        </w:r>
        <w:r w:rsidR="003972F5">
          <w:rPr>
            <w:lang w:val="en-US" w:eastAsia="zh-CN"/>
          </w:rPr>
          <w:t>MTC</w:t>
        </w:r>
        <w:r w:rsidR="003972F5" w:rsidRPr="00F31B22">
          <w:rPr>
            <w:lang w:eastAsia="zh-CN"/>
          </w:rPr>
          <w:t>]</w:t>
        </w:r>
        <w:r w:rsidR="003972F5" w:rsidRPr="00221FB7">
          <w:t xml:space="preserve"> «</w:t>
        </w:r>
        <w:r w:rsidR="003972F5">
          <w:t xml:space="preserve">Маломощные сети с широким охватом территории </w:t>
        </w:r>
        <w:r w:rsidR="003972F5" w:rsidRPr="00F31B22">
          <w:t>(</w:t>
        </w:r>
        <w:r w:rsidR="003972F5">
          <w:rPr>
            <w:lang w:val="en-US"/>
          </w:rPr>
          <w:t>LPWAN</w:t>
        </w:r>
        <w:r w:rsidR="003972F5" w:rsidRPr="00F31B22">
          <w:t xml:space="preserve">) </w:t>
        </w:r>
        <w:r w:rsidR="003972F5">
          <w:t xml:space="preserve">для межмашинной связи и Интернета вещей и потенциальные возможности для гармонизации». </w:t>
        </w:r>
        <w:r w:rsidR="003972F5">
          <w:lastRenderedPageBreak/>
          <w:t xml:space="preserve">В отчете планируется отразить предпосылки для возможной гармонизации полос радиочастот для устройств малого радиуса действия для внедрения сетей </w:t>
        </w:r>
        <w:r w:rsidR="003972F5">
          <w:rPr>
            <w:lang w:val="en-US"/>
          </w:rPr>
          <w:t>LPWA</w:t>
        </w:r>
      </w:ins>
      <w:ins w:id="2696" w:author="VP03" w:date="2017-09-10T13:34:00Z">
        <w:r w:rsidR="003972F5">
          <w:t xml:space="preserve"> в безлицензионных полосах радиочастот</w:t>
        </w:r>
      </w:ins>
      <w:ins w:id="2697" w:author="VP03" w:date="2017-09-10T13:33:00Z">
        <w:r w:rsidR="003972F5" w:rsidRPr="005D2365">
          <w:rPr>
            <w:rPrChange w:id="2698" w:author="VP01" w:date="2017-08-13T15:58:00Z">
              <w:rPr>
                <w:lang w:val="en-US"/>
              </w:rPr>
            </w:rPrChange>
          </w:rPr>
          <w:t xml:space="preserve">. </w:t>
        </w:r>
        <w:r w:rsidR="003972F5">
          <w:t xml:space="preserve">В качестве примера таких сетей в отчете упоминаются сети на базе технологий </w:t>
        </w:r>
        <w:r w:rsidR="003972F5">
          <w:rPr>
            <w:lang w:val="en-US"/>
          </w:rPr>
          <w:t>Sigfox</w:t>
        </w:r>
        <w:r w:rsidR="003972F5" w:rsidRPr="005D2365">
          <w:rPr>
            <w:rPrChange w:id="2699" w:author="VP01" w:date="2017-08-13T15:59:00Z">
              <w:rPr>
                <w:lang w:val="en-US"/>
              </w:rPr>
            </w:rPrChange>
          </w:rPr>
          <w:t xml:space="preserve"> </w:t>
        </w:r>
        <w:r w:rsidR="003972F5">
          <w:t xml:space="preserve">и </w:t>
        </w:r>
        <w:r w:rsidR="003972F5">
          <w:rPr>
            <w:lang w:val="en-US"/>
          </w:rPr>
          <w:t>LoRa</w:t>
        </w:r>
        <w:r w:rsidR="003972F5" w:rsidRPr="005D2365">
          <w:rPr>
            <w:rPrChange w:id="2700" w:author="VP01" w:date="2017-08-13T15:59:00Z">
              <w:rPr>
                <w:lang w:val="en-US"/>
              </w:rPr>
            </w:rPrChange>
          </w:rPr>
          <w:t>.</w:t>
        </w:r>
      </w:ins>
    </w:p>
    <w:p w:rsidR="009D59D1" w:rsidRDefault="003972F5" w:rsidP="009D59D1">
      <w:pPr>
        <w:widowControl w:val="0"/>
        <w:ind w:firstLine="709"/>
        <w:rPr>
          <w:ins w:id="2701" w:author="VP03" w:date="2017-09-10T13:37:00Z"/>
        </w:rPr>
      </w:pPr>
      <w:ins w:id="2702" w:author="VP03" w:date="2017-09-10T13:34:00Z">
        <w:r>
          <w:t>- в рамках РГ 5А</w:t>
        </w:r>
      </w:ins>
      <w:ins w:id="2703" w:author="VP03" w:date="2017-09-10T13:35:00Z">
        <w:r w:rsidR="009D59D1">
          <w:t xml:space="preserve"> </w:t>
        </w:r>
        <w:r w:rsidR="009D59D1">
          <w:rPr>
            <w:szCs w:val="24"/>
          </w:rPr>
          <w:t>начата работа над проектом</w:t>
        </w:r>
        <w:r w:rsidR="009D59D1" w:rsidRPr="00221FB7">
          <w:rPr>
            <w:szCs w:val="24"/>
          </w:rPr>
          <w:t xml:space="preserve"> </w:t>
        </w:r>
        <w:r w:rsidR="009D59D1">
          <w:rPr>
            <w:szCs w:val="24"/>
          </w:rPr>
          <w:t>нового</w:t>
        </w:r>
        <w:r w:rsidR="009D59D1" w:rsidRPr="00221FB7">
          <w:rPr>
            <w:szCs w:val="24"/>
          </w:rPr>
          <w:t xml:space="preserve"> </w:t>
        </w:r>
        <w:r w:rsidR="009D59D1">
          <w:rPr>
            <w:szCs w:val="24"/>
          </w:rPr>
          <w:t>Отчета</w:t>
        </w:r>
        <w:r w:rsidR="009D59D1" w:rsidRPr="00221FB7">
          <w:rPr>
            <w:szCs w:val="24"/>
          </w:rPr>
          <w:t xml:space="preserve"> </w:t>
        </w:r>
        <w:r w:rsidR="009D59D1">
          <w:rPr>
            <w:szCs w:val="24"/>
          </w:rPr>
          <w:t>МСЭ</w:t>
        </w:r>
        <w:r w:rsidR="009D59D1" w:rsidRPr="00221FB7">
          <w:rPr>
            <w:szCs w:val="24"/>
          </w:rPr>
          <w:t>-</w:t>
        </w:r>
        <w:r w:rsidR="009D59D1">
          <w:rPr>
            <w:szCs w:val="24"/>
            <w:lang w:val="en-US"/>
          </w:rPr>
          <w:t>R</w:t>
        </w:r>
        <w:r w:rsidR="009D59D1" w:rsidRPr="00221FB7">
          <w:t xml:space="preserve"> </w:t>
        </w:r>
        <w:r w:rsidR="009D59D1">
          <w:rPr>
            <w:lang w:val="en-US" w:eastAsia="zh-CN"/>
          </w:rPr>
          <w:t>M</w:t>
        </w:r>
        <w:r w:rsidR="009D59D1" w:rsidRPr="00F31B22">
          <w:rPr>
            <w:lang w:eastAsia="zh-CN"/>
          </w:rPr>
          <w:t>.[</w:t>
        </w:r>
        <w:r w:rsidR="009D59D1" w:rsidRPr="00200719">
          <w:rPr>
            <w:lang w:val="en-US" w:eastAsia="zh-CN"/>
          </w:rPr>
          <w:t>IOT</w:t>
        </w:r>
        <w:r w:rsidR="009D59D1" w:rsidRPr="00F31B22">
          <w:rPr>
            <w:lang w:eastAsia="zh-CN"/>
          </w:rPr>
          <w:t>/</w:t>
        </w:r>
        <w:r w:rsidR="009D59D1" w:rsidRPr="00200719">
          <w:rPr>
            <w:lang w:val="en-US" w:eastAsia="zh-CN"/>
          </w:rPr>
          <w:t>M</w:t>
        </w:r>
        <w:r w:rsidR="009D59D1" w:rsidRPr="00F31B22">
          <w:rPr>
            <w:lang w:eastAsia="zh-CN"/>
          </w:rPr>
          <w:t>2</w:t>
        </w:r>
        <w:r w:rsidR="009D59D1" w:rsidRPr="00200719">
          <w:rPr>
            <w:lang w:val="en-US" w:eastAsia="zh-CN"/>
          </w:rPr>
          <w:t>M</w:t>
        </w:r>
        <w:r w:rsidR="009D59D1" w:rsidRPr="00F31B22">
          <w:rPr>
            <w:lang w:eastAsia="zh-CN"/>
          </w:rPr>
          <w:t>_</w:t>
        </w:r>
        <w:r w:rsidR="009D59D1" w:rsidRPr="00200719">
          <w:rPr>
            <w:lang w:val="en-US" w:eastAsia="zh-CN"/>
          </w:rPr>
          <w:t>USAGE</w:t>
        </w:r>
        <w:r w:rsidR="009D59D1" w:rsidRPr="00F31B22">
          <w:rPr>
            <w:lang w:eastAsia="zh-CN"/>
          </w:rPr>
          <w:t>]</w:t>
        </w:r>
        <w:r w:rsidR="009D59D1" w:rsidRPr="00221FB7">
          <w:t xml:space="preserve"> «</w:t>
        </w:r>
        <w:r w:rsidR="009D59D1">
          <w:t xml:space="preserve">Технические и эксплуатационные аспекты применений Интернета вещей и </w:t>
        </w:r>
        <w:r w:rsidR="009D59D1">
          <w:rPr>
            <w:lang w:val="en-US"/>
          </w:rPr>
          <w:t>M</w:t>
        </w:r>
        <w:r w:rsidR="009D59D1" w:rsidRPr="00F31B22">
          <w:t>2</w:t>
        </w:r>
        <w:r w:rsidR="009D59D1">
          <w:rPr>
            <w:lang w:val="en-US"/>
          </w:rPr>
          <w:t>M</w:t>
        </w:r>
        <w:r w:rsidR="009D59D1" w:rsidRPr="00F31B22">
          <w:t xml:space="preserve"> </w:t>
        </w:r>
        <w:r w:rsidR="009D59D1">
          <w:t xml:space="preserve">в подвижной службе (за исключением </w:t>
        </w:r>
        <w:r w:rsidR="009D59D1">
          <w:rPr>
            <w:lang w:val="en-US"/>
          </w:rPr>
          <w:t>IMT</w:t>
        </w:r>
        <w:r w:rsidR="009D59D1" w:rsidRPr="00F31B22">
          <w:t>)</w:t>
        </w:r>
        <w:r w:rsidR="009D59D1">
          <w:t>». Отчет в настоящее время в большей степени фокусируется на вопросах применения беспроводной межмашинной связи для автоматизации промышленности. На текущий момент в отчете подчеркивается необходимость лицензирования отдельного радиочастотного спектра для применения на промышленных предприятиях в силу специфики требований для работы таких систем, которую затруднительно реализовать</w:t>
        </w:r>
        <w:r w:rsidR="009D59D1" w:rsidRPr="00982D70">
          <w:rPr>
            <w:rPrChange w:id="2704" w:author="VP01" w:date="2017-08-13T16:22:00Z">
              <w:rPr>
                <w:lang w:val="en-US"/>
              </w:rPr>
            </w:rPrChange>
          </w:rPr>
          <w:t xml:space="preserve"> </w:t>
        </w:r>
        <w:r w:rsidR="009D59D1">
          <w:t xml:space="preserve">в рамках полностью безлицензионного радиочастотного спектра или за счет использования коммерческих сетей </w:t>
        </w:r>
        <w:r w:rsidR="009D59D1">
          <w:rPr>
            <w:lang w:val="en-US"/>
          </w:rPr>
          <w:t>IMT</w:t>
        </w:r>
        <w:r w:rsidR="009D59D1">
          <w:t xml:space="preserve">. Тем не менее, ожидается, что данный отчет также </w:t>
        </w:r>
      </w:ins>
      <w:ins w:id="2705" w:author="VP03" w:date="2017-09-10T13:36:00Z">
        <w:r w:rsidR="009D59D1">
          <w:t xml:space="preserve">будет включать в себя и описание более широкого круга технологий </w:t>
        </w:r>
        <w:r w:rsidR="009D59D1">
          <w:rPr>
            <w:lang w:val="en-US"/>
          </w:rPr>
          <w:t>LPLA</w:t>
        </w:r>
        <w:r w:rsidR="009D59D1" w:rsidRPr="009D59D1">
          <w:rPr>
            <w:rPrChange w:id="2706" w:author="VP03" w:date="2017-09-10T13:36:00Z">
              <w:rPr>
                <w:lang w:val="en-US"/>
              </w:rPr>
            </w:rPrChange>
          </w:rPr>
          <w:t xml:space="preserve"> </w:t>
        </w:r>
        <w:r w:rsidR="009D59D1">
          <w:t xml:space="preserve">в безлицензионных полосах радиочастот </w:t>
        </w:r>
      </w:ins>
      <w:ins w:id="2707" w:author="VP03" w:date="2017-09-10T13:37:00Z">
        <w:r w:rsidR="009D59D1">
          <w:t xml:space="preserve">на основе стандартов </w:t>
        </w:r>
        <w:r w:rsidR="009D59D1">
          <w:rPr>
            <w:lang w:val="en-US"/>
          </w:rPr>
          <w:t>IEEE</w:t>
        </w:r>
        <w:r w:rsidR="009D59D1" w:rsidRPr="009D59D1">
          <w:rPr>
            <w:rPrChange w:id="2708" w:author="VP03" w:date="2017-09-10T13:37:00Z">
              <w:rPr>
                <w:lang w:val="en-US"/>
              </w:rPr>
            </w:rPrChange>
          </w:rPr>
          <w:t>.</w:t>
        </w:r>
      </w:ins>
    </w:p>
    <w:p w:rsidR="009D59D1" w:rsidRDefault="009D59D1" w:rsidP="009D59D1">
      <w:pPr>
        <w:widowControl w:val="0"/>
        <w:ind w:firstLine="709"/>
        <w:rPr>
          <w:ins w:id="2709" w:author="VP03" w:date="2017-09-10T13:40:00Z"/>
          <w:szCs w:val="24"/>
          <w:lang w:eastAsia="ru-RU"/>
        </w:rPr>
      </w:pPr>
      <w:ins w:id="2710" w:author="VP03" w:date="2017-09-10T13:37:00Z">
        <w:r w:rsidRPr="009D59D1">
          <w:rPr>
            <w:rPrChange w:id="2711" w:author="VP03" w:date="2017-09-10T13:39:00Z">
              <w:rPr>
                <w:lang w:val="en-US"/>
              </w:rPr>
            </w:rPrChange>
          </w:rPr>
          <w:t xml:space="preserve">- </w:t>
        </w:r>
        <w:r>
          <w:t xml:space="preserve">в </w:t>
        </w:r>
      </w:ins>
      <w:ins w:id="2712" w:author="VP03" w:date="2017-09-10T13:38:00Z">
        <w:r>
          <w:t xml:space="preserve">рамках </w:t>
        </w:r>
      </w:ins>
      <w:ins w:id="2713" w:author="VP03" w:date="2017-09-10T13:37:00Z">
        <w:r>
          <w:t xml:space="preserve">РГ </w:t>
        </w:r>
      </w:ins>
      <w:ins w:id="2714" w:author="VP03" w:date="2017-09-10T13:38:00Z">
        <w:r>
          <w:t>5</w:t>
        </w:r>
        <w:r>
          <w:rPr>
            <w:lang w:val="en-US"/>
          </w:rPr>
          <w:t>D</w:t>
        </w:r>
      </w:ins>
      <w:ins w:id="2715" w:author="VP03" w:date="2017-09-10T13:39:00Z">
        <w:r>
          <w:t xml:space="preserve"> </w:t>
        </w:r>
        <w:r>
          <w:rPr>
            <w:szCs w:val="24"/>
          </w:rPr>
          <w:t xml:space="preserve">инициирован новый отчет </w:t>
        </w:r>
        <w:r>
          <w:rPr>
            <w:lang w:val="en-US"/>
          </w:rPr>
          <w:t>M</w:t>
        </w:r>
        <w:r w:rsidRPr="00221FB7">
          <w:t>.</w:t>
        </w:r>
        <w:r w:rsidRPr="00701C05">
          <w:rPr>
            <w:color w:val="000000" w:themeColor="text1"/>
            <w:szCs w:val="24"/>
            <w:lang w:eastAsia="zh-CN"/>
          </w:rPr>
          <w:t>[</w:t>
        </w:r>
        <w:r w:rsidRPr="00E57654">
          <w:rPr>
            <w:color w:val="000000" w:themeColor="text1"/>
            <w:szCs w:val="24"/>
            <w:lang w:val="en-US" w:eastAsia="zh-CN"/>
          </w:rPr>
          <w:t>IMT</w:t>
        </w:r>
        <w:r w:rsidRPr="00701C05">
          <w:rPr>
            <w:color w:val="000000" w:themeColor="text1"/>
            <w:szCs w:val="24"/>
            <w:lang w:eastAsia="zh-CN"/>
          </w:rPr>
          <w:t>.</w:t>
        </w:r>
        <w:r w:rsidRPr="00E57654">
          <w:rPr>
            <w:szCs w:val="24"/>
            <w:lang w:val="en-US" w:eastAsia="zh-CN"/>
          </w:rPr>
          <w:t>MTC</w:t>
        </w:r>
        <w:r w:rsidRPr="00701C05">
          <w:rPr>
            <w:lang w:eastAsia="zh-CN"/>
          </w:rPr>
          <w:t>]</w:t>
        </w:r>
        <w:r>
          <w:rPr>
            <w:lang w:eastAsia="zh-CN"/>
          </w:rPr>
          <w:t xml:space="preserve">, который, как ожидается, и будет содержать </w:t>
        </w:r>
        <w:r>
          <w:rPr>
            <w:szCs w:val="24"/>
            <w:lang w:eastAsia="ru-RU"/>
          </w:rPr>
          <w:t>исследования</w:t>
        </w:r>
        <w:r w:rsidRPr="00466E95">
          <w:rPr>
            <w:szCs w:val="24"/>
            <w:lang w:eastAsia="ru-RU"/>
          </w:rPr>
          <w:t xml:space="preserve"> по техническим и эксплуатационным аспектам сетей и систем радиосвязи,</w:t>
        </w:r>
        <w:r>
          <w:rPr>
            <w:szCs w:val="24"/>
            <w:lang w:eastAsia="ru-RU"/>
          </w:rPr>
          <w:t xml:space="preserve"> </w:t>
        </w:r>
        <w:r w:rsidRPr="00466E95">
          <w:rPr>
            <w:szCs w:val="24"/>
            <w:lang w:eastAsia="ru-RU"/>
          </w:rPr>
          <w:t>а также потребнос</w:t>
        </w:r>
        <w:r>
          <w:rPr>
            <w:szCs w:val="24"/>
            <w:lang w:eastAsia="ru-RU"/>
          </w:rPr>
          <w:t>тей в спектре, включая аспекты гармонизации</w:t>
        </w:r>
        <w:r w:rsidRPr="00466E95">
          <w:rPr>
            <w:szCs w:val="24"/>
            <w:lang w:eastAsia="ru-RU"/>
          </w:rPr>
          <w:t xml:space="preserve"> использование спектра</w:t>
        </w:r>
        <w:r>
          <w:rPr>
            <w:szCs w:val="24"/>
            <w:lang w:eastAsia="ru-RU"/>
          </w:rPr>
          <w:t xml:space="preserve"> для межмашинных коммуникаций. В данном отчете, помимо прочего, представлена информация о планах отдельных стран и групп стран по использованию полос радиочастот </w:t>
        </w:r>
        <w:r>
          <w:rPr>
            <w:szCs w:val="24"/>
            <w:lang w:val="en-US" w:eastAsia="ru-RU"/>
          </w:rPr>
          <w:t>IMT</w:t>
        </w:r>
        <w:r w:rsidRPr="005D2365">
          <w:rPr>
            <w:szCs w:val="24"/>
            <w:lang w:eastAsia="ru-RU"/>
            <w:rPrChange w:id="2716" w:author="VP01" w:date="2017-08-13T15:51:00Z">
              <w:rPr>
                <w:szCs w:val="24"/>
                <w:lang w:val="en-US" w:eastAsia="ru-RU"/>
              </w:rPr>
            </w:rPrChange>
          </w:rPr>
          <w:t xml:space="preserve"> </w:t>
        </w:r>
        <w:r>
          <w:rPr>
            <w:szCs w:val="24"/>
            <w:lang w:eastAsia="ru-RU"/>
          </w:rPr>
          <w:t>для внедрения технологий межмашинной связи (</w:t>
        </w:r>
        <w:r>
          <w:rPr>
            <w:szCs w:val="24"/>
            <w:lang w:val="en-US" w:eastAsia="ru-RU"/>
          </w:rPr>
          <w:t>EC</w:t>
        </w:r>
        <w:r w:rsidRPr="005D2365">
          <w:rPr>
            <w:szCs w:val="24"/>
            <w:lang w:eastAsia="ru-RU"/>
            <w:rPrChange w:id="2717" w:author="VP01" w:date="2017-08-13T15:51:00Z">
              <w:rPr>
                <w:szCs w:val="24"/>
                <w:lang w:val="en-US" w:eastAsia="ru-RU"/>
              </w:rPr>
            </w:rPrChange>
          </w:rPr>
          <w:t>-</w:t>
        </w:r>
        <w:r>
          <w:rPr>
            <w:szCs w:val="24"/>
            <w:lang w:val="en-US" w:eastAsia="ru-RU"/>
          </w:rPr>
          <w:t>GSM</w:t>
        </w:r>
        <w:r w:rsidRPr="005D2365">
          <w:rPr>
            <w:szCs w:val="24"/>
            <w:lang w:eastAsia="ru-RU"/>
            <w:rPrChange w:id="2718" w:author="VP01" w:date="2017-08-13T15:52:00Z">
              <w:rPr>
                <w:szCs w:val="24"/>
                <w:lang w:val="en-US" w:eastAsia="ru-RU"/>
              </w:rPr>
            </w:rPrChange>
          </w:rPr>
          <w:t xml:space="preserve">, </w:t>
        </w:r>
        <w:r>
          <w:rPr>
            <w:szCs w:val="24"/>
            <w:lang w:val="en-US" w:eastAsia="ru-RU"/>
          </w:rPr>
          <w:t>LTE</w:t>
        </w:r>
        <w:r w:rsidRPr="005D2365">
          <w:rPr>
            <w:szCs w:val="24"/>
            <w:lang w:eastAsia="ru-RU"/>
            <w:rPrChange w:id="2719" w:author="VP01" w:date="2017-08-13T15:52:00Z">
              <w:rPr>
                <w:szCs w:val="24"/>
                <w:lang w:val="en-US" w:eastAsia="ru-RU"/>
              </w:rPr>
            </w:rPrChange>
          </w:rPr>
          <w:t>-</w:t>
        </w:r>
        <w:r>
          <w:rPr>
            <w:szCs w:val="24"/>
            <w:lang w:val="en-US" w:eastAsia="ru-RU"/>
          </w:rPr>
          <w:t>MTC</w:t>
        </w:r>
        <w:r w:rsidRPr="005D2365">
          <w:rPr>
            <w:szCs w:val="24"/>
            <w:lang w:eastAsia="ru-RU"/>
            <w:rPrChange w:id="2720" w:author="VP01" w:date="2017-08-13T15:52:00Z">
              <w:rPr>
                <w:szCs w:val="24"/>
                <w:lang w:val="en-US" w:eastAsia="ru-RU"/>
              </w:rPr>
            </w:rPrChange>
          </w:rPr>
          <w:t xml:space="preserve"> </w:t>
        </w:r>
        <w:r>
          <w:rPr>
            <w:szCs w:val="24"/>
            <w:lang w:eastAsia="ru-RU"/>
          </w:rPr>
          <w:t xml:space="preserve">и </w:t>
        </w:r>
        <w:r>
          <w:rPr>
            <w:szCs w:val="24"/>
            <w:lang w:val="en-US" w:eastAsia="ru-RU"/>
          </w:rPr>
          <w:t>NB</w:t>
        </w:r>
        <w:r w:rsidRPr="005D2365">
          <w:rPr>
            <w:szCs w:val="24"/>
            <w:lang w:eastAsia="ru-RU"/>
            <w:rPrChange w:id="2721" w:author="VP01" w:date="2017-08-13T15:52:00Z">
              <w:rPr>
                <w:szCs w:val="24"/>
                <w:lang w:val="en-US" w:eastAsia="ru-RU"/>
              </w:rPr>
            </w:rPrChange>
          </w:rPr>
          <w:t>-</w:t>
        </w:r>
        <w:r>
          <w:rPr>
            <w:szCs w:val="24"/>
            <w:lang w:val="en-US" w:eastAsia="ru-RU"/>
          </w:rPr>
          <w:t>IoT</w:t>
        </w:r>
        <w:r w:rsidRPr="005D2365">
          <w:rPr>
            <w:szCs w:val="24"/>
            <w:lang w:eastAsia="ru-RU"/>
            <w:rPrChange w:id="2722" w:author="VP01" w:date="2017-08-13T15:52:00Z">
              <w:rPr>
                <w:szCs w:val="24"/>
                <w:lang w:val="en-US" w:eastAsia="ru-RU"/>
              </w:rPr>
            </w:rPrChange>
          </w:rPr>
          <w:t>).</w:t>
        </w:r>
        <w:r>
          <w:rPr>
            <w:szCs w:val="24"/>
            <w:lang w:eastAsia="ru-RU"/>
          </w:rPr>
          <w:t xml:space="preserve"> При этом в РГ 5</w:t>
        </w:r>
        <w:r>
          <w:rPr>
            <w:szCs w:val="24"/>
            <w:lang w:val="en-US" w:eastAsia="ru-RU"/>
          </w:rPr>
          <w:t>D</w:t>
        </w:r>
        <w:r w:rsidRPr="005D2365">
          <w:rPr>
            <w:szCs w:val="24"/>
            <w:lang w:eastAsia="ru-RU"/>
            <w:rPrChange w:id="2723" w:author="VP01" w:date="2017-08-13T15:52:00Z">
              <w:rPr>
                <w:szCs w:val="24"/>
                <w:lang w:val="en-US" w:eastAsia="ru-RU"/>
              </w:rPr>
            </w:rPrChange>
          </w:rPr>
          <w:t xml:space="preserve"> </w:t>
        </w:r>
        <w:r>
          <w:rPr>
            <w:szCs w:val="24"/>
            <w:lang w:eastAsia="ru-RU"/>
          </w:rPr>
          <w:t>ведется дискуссия считать ли данную информацию национальными примерами или описывать их как возможные опции для гармонизации среди большего числа стран.</w:t>
        </w:r>
      </w:ins>
    </w:p>
    <w:p w:rsidR="009D59D1" w:rsidRDefault="009D59D1" w:rsidP="009D59D1">
      <w:pPr>
        <w:widowControl w:val="0"/>
        <w:ind w:firstLine="709"/>
        <w:rPr>
          <w:ins w:id="2724" w:author="VP03" w:date="2017-09-10T14:10:00Z"/>
          <w:szCs w:val="24"/>
          <w:lang w:eastAsia="ru-RU"/>
        </w:rPr>
      </w:pPr>
    </w:p>
    <w:p w:rsidR="00DD7CC4" w:rsidRDefault="00DD7CC4" w:rsidP="009D59D1">
      <w:pPr>
        <w:widowControl w:val="0"/>
        <w:ind w:firstLine="709"/>
        <w:rPr>
          <w:ins w:id="2725" w:author="VP03" w:date="2017-09-10T14:13:00Z"/>
          <w:szCs w:val="24"/>
          <w:lang w:eastAsia="ru-RU"/>
        </w:rPr>
      </w:pPr>
      <w:ins w:id="2726" w:author="VP03" w:date="2017-09-10T14:10:00Z">
        <w:r>
          <w:rPr>
            <w:szCs w:val="24"/>
            <w:lang w:eastAsia="ru-RU"/>
          </w:rPr>
          <w:t xml:space="preserve">Помимо этого, в рамках п.п.д.1.11 и 1.12 ВКР-19 также ведутся исследования по </w:t>
        </w:r>
      </w:ins>
      <w:ins w:id="2727" w:author="VP03" w:date="2017-09-10T14:11:00Z">
        <w:r>
          <w:rPr>
            <w:szCs w:val="24"/>
            <w:lang w:eastAsia="ru-RU"/>
          </w:rPr>
          <w:t xml:space="preserve">использованию полос радиочастот </w:t>
        </w:r>
      </w:ins>
      <w:ins w:id="2728" w:author="VP03" w:date="2017-09-10T14:12:00Z">
        <w:r>
          <w:rPr>
            <w:szCs w:val="24"/>
            <w:lang w:eastAsia="ru-RU"/>
          </w:rPr>
          <w:t xml:space="preserve">для специализированных применений </w:t>
        </w:r>
        <w:r>
          <w:rPr>
            <w:szCs w:val="24"/>
            <w:lang w:val="en-US" w:eastAsia="ru-RU"/>
          </w:rPr>
          <w:t>IoT</w:t>
        </w:r>
        <w:r w:rsidRPr="00DD7CC4">
          <w:rPr>
            <w:szCs w:val="24"/>
            <w:lang w:eastAsia="ru-RU"/>
            <w:rPrChange w:id="2729" w:author="VP03" w:date="2017-09-10T14:12:00Z">
              <w:rPr>
                <w:szCs w:val="24"/>
                <w:lang w:val="en-US" w:eastAsia="ru-RU"/>
              </w:rPr>
            </w:rPrChange>
          </w:rPr>
          <w:t xml:space="preserve"> </w:t>
        </w:r>
        <w:r>
          <w:rPr>
            <w:szCs w:val="24"/>
            <w:lang w:eastAsia="ru-RU"/>
          </w:rPr>
          <w:t>на транспорте. В связи с эти</w:t>
        </w:r>
      </w:ins>
      <w:ins w:id="2730" w:author="VP03" w:date="2017-09-10T14:13:00Z">
        <w:r>
          <w:rPr>
            <w:szCs w:val="24"/>
            <w:lang w:eastAsia="ru-RU"/>
          </w:rPr>
          <w:t>м проводятся следующие основные исследования по гармонизации</w:t>
        </w:r>
      </w:ins>
      <w:ins w:id="2731" w:author="VP03" w:date="2017-09-10T14:14:00Z">
        <w:r>
          <w:rPr>
            <w:szCs w:val="24"/>
            <w:lang w:eastAsia="ru-RU"/>
          </w:rPr>
          <w:t xml:space="preserve"> использования полос радиочастот</w:t>
        </w:r>
      </w:ins>
      <w:ins w:id="2732" w:author="VP03" w:date="2017-09-10T14:13:00Z">
        <w:r>
          <w:rPr>
            <w:szCs w:val="24"/>
            <w:lang w:eastAsia="ru-RU"/>
          </w:rPr>
          <w:t>:</w:t>
        </w:r>
      </w:ins>
    </w:p>
    <w:p w:rsidR="00DD7CC4" w:rsidRDefault="00DD7CC4" w:rsidP="00DD7CC4">
      <w:pPr>
        <w:widowControl w:val="0"/>
        <w:ind w:firstLine="709"/>
        <w:rPr>
          <w:ins w:id="2733" w:author="VP03" w:date="2017-09-10T14:15:00Z"/>
          <w:szCs w:val="24"/>
        </w:rPr>
      </w:pPr>
      <w:ins w:id="2734" w:author="VP03" w:date="2017-09-10T14:13:00Z">
        <w:r>
          <w:rPr>
            <w:szCs w:val="24"/>
            <w:lang w:eastAsia="ru-RU"/>
          </w:rPr>
          <w:t xml:space="preserve">- в рамках </w:t>
        </w:r>
      </w:ins>
      <w:ins w:id="2735" w:author="VP03" w:date="2017-09-10T14:14:00Z">
        <w:r>
          <w:rPr>
            <w:szCs w:val="24"/>
          </w:rPr>
          <w:t>Р</w:t>
        </w:r>
      </w:ins>
      <w:ins w:id="2736" w:author="VP03" w:date="2017-09-10T14:15:00Z">
        <w:r>
          <w:rPr>
            <w:szCs w:val="24"/>
          </w:rPr>
          <w:t>Г</w:t>
        </w:r>
      </w:ins>
      <w:ins w:id="2737" w:author="VP03" w:date="2017-09-10T14:14:00Z">
        <w:r>
          <w:rPr>
            <w:szCs w:val="24"/>
          </w:rPr>
          <w:t xml:space="preserve"> 5А начата разработка проекта новой Рекомендации МСЭ-</w:t>
        </w:r>
        <w:r>
          <w:rPr>
            <w:szCs w:val="24"/>
            <w:lang w:val="en-US"/>
          </w:rPr>
          <w:t>R</w:t>
        </w:r>
        <w:r>
          <w:rPr>
            <w:szCs w:val="24"/>
          </w:rPr>
          <w:t xml:space="preserve"> M.[ITS_FRQ] «Гармонизация частотных планов для специализированных ИТС, относящихся к обмену информацией для улучшения управления трафиком и помощи безопасному движению», в которой предлагалось рекомендовать для использования существующими и будущими системами ИТС полосы частот 5 855-5 925 МГц и 63-64 ГГц, а также которая бы содержала приложение для всех Районов с возможными полосами и каналами частот для гармонизации. В частности, для стран СЕПТ были предложены раздельные каналы частот для применений ИТС связанных и не связанных с вопросами безопасности движения (</w:t>
        </w:r>
        <w:r>
          <w:rPr>
            <w:szCs w:val="24"/>
            <w:lang w:val="en-US"/>
          </w:rPr>
          <w:t>traffic</w:t>
        </w:r>
        <w:r>
          <w:rPr>
            <w:szCs w:val="24"/>
          </w:rPr>
          <w:t>-</w:t>
        </w:r>
        <w:r>
          <w:rPr>
            <w:szCs w:val="24"/>
            <w:lang w:val="en-US"/>
          </w:rPr>
          <w:t>safety</w:t>
        </w:r>
        <w:r>
          <w:rPr>
            <w:szCs w:val="24"/>
          </w:rPr>
          <w:t xml:space="preserve"> </w:t>
        </w:r>
        <w:r>
          <w:rPr>
            <w:szCs w:val="24"/>
            <w:lang w:val="en-US"/>
          </w:rPr>
          <w:t>related</w:t>
        </w:r>
        <w:r>
          <w:rPr>
            <w:szCs w:val="24"/>
          </w:rPr>
          <w:t>).</w:t>
        </w:r>
      </w:ins>
    </w:p>
    <w:p w:rsidR="007A6364" w:rsidRDefault="00DD7CC4" w:rsidP="007A6364">
      <w:pPr>
        <w:ind w:firstLine="720"/>
        <w:rPr>
          <w:ins w:id="2738" w:author="VP03" w:date="2017-09-10T14:16:00Z"/>
          <w:szCs w:val="24"/>
        </w:rPr>
      </w:pPr>
      <w:ins w:id="2739" w:author="VP03" w:date="2017-09-10T14:15:00Z">
        <w:r>
          <w:rPr>
            <w:szCs w:val="24"/>
          </w:rPr>
          <w:t xml:space="preserve">- </w:t>
        </w:r>
      </w:ins>
      <w:ins w:id="2740" w:author="VP03" w:date="2017-09-10T14:17:00Z">
        <w:r w:rsidR="007A6364">
          <w:rPr>
            <w:szCs w:val="24"/>
          </w:rPr>
          <w:t xml:space="preserve">также в </w:t>
        </w:r>
      </w:ins>
      <w:ins w:id="2741" w:author="VP03" w:date="2017-09-10T14:16:00Z">
        <w:r w:rsidR="007A6364">
          <w:rPr>
            <w:szCs w:val="24"/>
          </w:rPr>
          <w:t>рамках</w:t>
        </w:r>
      </w:ins>
      <w:ins w:id="2742" w:author="VP03" w:date="2017-09-10T14:17:00Z">
        <w:r w:rsidR="007A6364">
          <w:rPr>
            <w:szCs w:val="24"/>
          </w:rPr>
          <w:t xml:space="preserve"> РГ 5А начата работа над</w:t>
        </w:r>
      </w:ins>
      <w:ins w:id="2743" w:author="VP03" w:date="2017-09-10T14:16:00Z">
        <w:r w:rsidR="007A6364">
          <w:rPr>
            <w:szCs w:val="24"/>
          </w:rPr>
          <w:t xml:space="preserve"> проект</w:t>
        </w:r>
      </w:ins>
      <w:ins w:id="2744" w:author="VP03" w:date="2017-09-10T14:17:00Z">
        <w:r w:rsidR="007A6364">
          <w:rPr>
            <w:szCs w:val="24"/>
          </w:rPr>
          <w:t>ом</w:t>
        </w:r>
      </w:ins>
      <w:ins w:id="2745" w:author="VP03" w:date="2017-09-10T14:16:00Z">
        <w:r w:rsidR="007A6364">
          <w:rPr>
            <w:szCs w:val="24"/>
          </w:rPr>
          <w:t xml:space="preserve"> нового Отчета МСЭ-</w:t>
        </w:r>
        <w:r w:rsidR="007A6364">
          <w:rPr>
            <w:szCs w:val="24"/>
            <w:lang w:val="en-US"/>
          </w:rPr>
          <w:t>R</w:t>
        </w:r>
        <w:r w:rsidR="007A6364">
          <w:rPr>
            <w:szCs w:val="24"/>
          </w:rPr>
          <w:t xml:space="preserve"> </w:t>
        </w:r>
        <w:r w:rsidR="007A6364">
          <w:rPr>
            <w:szCs w:val="24"/>
            <w:lang w:val="en-US"/>
          </w:rPr>
          <w:t>M</w:t>
        </w:r>
        <w:r w:rsidR="007A6364">
          <w:rPr>
            <w:szCs w:val="24"/>
          </w:rPr>
          <w:t>.[</w:t>
        </w:r>
        <w:r w:rsidR="007A6364">
          <w:rPr>
            <w:szCs w:val="24"/>
            <w:lang w:val="en-US"/>
          </w:rPr>
          <w:t>RAIL</w:t>
        </w:r>
        <w:r w:rsidR="007A6364">
          <w:rPr>
            <w:szCs w:val="24"/>
          </w:rPr>
          <w:t>.</w:t>
        </w:r>
        <w:r w:rsidR="007A6364">
          <w:rPr>
            <w:szCs w:val="24"/>
            <w:lang w:val="en-US"/>
          </w:rPr>
          <w:t>RST</w:t>
        </w:r>
        <w:r w:rsidR="007A6364">
          <w:rPr>
            <w:szCs w:val="24"/>
          </w:rPr>
          <w:t>]. «Технические и эксплуатационные характеристики и потребности в спектре для систем железнодорожной радиосвязи между поездом и путевыми устройствами», в котором приведена его структура и существующие на момент ноября 2016 года сведения. Конкретная техническая информация о параметрах систем железнодорожной радиосвязи между поездом и путевыми устройствами, используемых в различных странах, приведена в соответствующих приложениях к данному отчету.</w:t>
        </w:r>
      </w:ins>
    </w:p>
    <w:p w:rsidR="00DD7CC4" w:rsidRPr="007A6364" w:rsidRDefault="00DD7CC4" w:rsidP="00DD7CC4">
      <w:pPr>
        <w:widowControl w:val="0"/>
        <w:ind w:firstLine="709"/>
        <w:rPr>
          <w:ins w:id="2746" w:author="VP03" w:date="2017-09-10T14:15:00Z"/>
          <w:szCs w:val="24"/>
        </w:rPr>
      </w:pPr>
    </w:p>
    <w:p w:rsidR="009D59D1" w:rsidRPr="009D59D1" w:rsidRDefault="009D59D1" w:rsidP="009D59D1">
      <w:pPr>
        <w:widowControl w:val="0"/>
        <w:ind w:firstLine="709"/>
        <w:rPr>
          <w:ins w:id="2747" w:author="VP03" w:date="2017-09-10T13:35:00Z"/>
        </w:rPr>
      </w:pPr>
      <w:ins w:id="2748" w:author="VP03" w:date="2017-09-10T13:40:00Z">
        <w:r>
          <w:rPr>
            <w:szCs w:val="24"/>
            <w:lang w:eastAsia="ru-RU"/>
          </w:rPr>
          <w:t xml:space="preserve">Несмотря на </w:t>
        </w:r>
      </w:ins>
      <w:ins w:id="2749" w:author="VP03" w:date="2017-09-10T13:42:00Z">
        <w:r w:rsidR="00A6077B">
          <w:rPr>
            <w:szCs w:val="24"/>
            <w:lang w:eastAsia="ru-RU"/>
          </w:rPr>
          <w:t xml:space="preserve">столь активную работу в рамках исследований рабочих групп по отдельным аспектам гармонизации </w:t>
        </w:r>
      </w:ins>
      <w:ins w:id="2750" w:author="VP03" w:date="2017-09-10T13:43:00Z">
        <w:r w:rsidR="00A6077B">
          <w:rPr>
            <w:szCs w:val="24"/>
            <w:lang w:eastAsia="ru-RU"/>
          </w:rPr>
          <w:t>полос радиочастот для различных применений</w:t>
        </w:r>
      </w:ins>
      <w:ins w:id="2751" w:author="VP03" w:date="2017-09-10T13:44:00Z">
        <w:r w:rsidR="00A6077B">
          <w:rPr>
            <w:szCs w:val="24"/>
            <w:lang w:eastAsia="ru-RU"/>
          </w:rPr>
          <w:t xml:space="preserve"> </w:t>
        </w:r>
        <w:r w:rsidR="00A6077B">
          <w:rPr>
            <w:szCs w:val="24"/>
            <w:lang w:val="en-US" w:eastAsia="ru-RU"/>
          </w:rPr>
          <w:t>IoT</w:t>
        </w:r>
        <w:r w:rsidR="00F6492D">
          <w:rPr>
            <w:szCs w:val="24"/>
            <w:lang w:eastAsia="ru-RU"/>
            <w:rPrChange w:id="2752" w:author="VP03" w:date="2017-09-10T13:44:00Z">
              <w:rPr>
                <w:szCs w:val="24"/>
                <w:lang w:eastAsia="ru-RU"/>
              </w:rPr>
            </w:rPrChange>
          </w:rPr>
          <w:t>,</w:t>
        </w:r>
      </w:ins>
      <w:ins w:id="2753" w:author="VP03" w:date="2017-09-10T13:43:00Z">
        <w:r w:rsidR="00A6077B">
          <w:rPr>
            <w:szCs w:val="24"/>
            <w:lang w:eastAsia="ru-RU"/>
          </w:rPr>
          <w:t xml:space="preserve"> в настоящее время доминирующей точкой зрения является</w:t>
        </w:r>
      </w:ins>
      <w:ins w:id="2754" w:author="VP03" w:date="2017-09-10T13:44:00Z">
        <w:r w:rsidR="00A6077B" w:rsidRPr="00A6077B">
          <w:rPr>
            <w:szCs w:val="24"/>
            <w:lang w:eastAsia="ru-RU"/>
            <w:rPrChange w:id="2755" w:author="VP03" w:date="2017-09-10T13:44:00Z">
              <w:rPr>
                <w:szCs w:val="24"/>
                <w:lang w:val="en-US" w:eastAsia="ru-RU"/>
              </w:rPr>
            </w:rPrChange>
          </w:rPr>
          <w:t xml:space="preserve"> </w:t>
        </w:r>
        <w:r w:rsidR="00A6077B">
          <w:rPr>
            <w:szCs w:val="24"/>
            <w:lang w:eastAsia="ru-RU"/>
          </w:rPr>
          <w:t xml:space="preserve">отсутствие необходимости в принятии глобальных мер по гармонизации на уровне Регламента радиосвязи. </w:t>
        </w:r>
      </w:ins>
      <w:ins w:id="2756" w:author="VP03" w:date="2017-09-10T14:17:00Z">
        <w:r w:rsidR="007A6364">
          <w:rPr>
            <w:szCs w:val="24"/>
            <w:lang w:eastAsia="ru-RU"/>
          </w:rPr>
          <w:t xml:space="preserve">При этом наиболее на текущий момент наиболее </w:t>
        </w:r>
      </w:ins>
      <w:ins w:id="2757" w:author="VP03" w:date="2017-09-10T14:18:00Z">
        <w:r w:rsidR="007A6364">
          <w:rPr>
            <w:szCs w:val="24"/>
            <w:lang w:eastAsia="ru-RU"/>
          </w:rPr>
          <w:t xml:space="preserve">сформулирована потребность в большей гармонизации для автомобильных систем </w:t>
        </w:r>
        <w:r w:rsidR="007A6364">
          <w:rPr>
            <w:szCs w:val="24"/>
            <w:lang w:val="en-US" w:eastAsia="ru-RU"/>
          </w:rPr>
          <w:t>ITS</w:t>
        </w:r>
        <w:r w:rsidR="007A6364">
          <w:rPr>
            <w:szCs w:val="24"/>
            <w:lang w:eastAsia="ru-RU"/>
          </w:rPr>
          <w:t xml:space="preserve">, </w:t>
        </w:r>
      </w:ins>
      <w:ins w:id="2758" w:author="VP03" w:date="2017-09-10T14:19:00Z">
        <w:r w:rsidR="007A6364">
          <w:rPr>
            <w:szCs w:val="24"/>
            <w:lang w:eastAsia="ru-RU"/>
          </w:rPr>
          <w:t xml:space="preserve">для которых разрабатывается </w:t>
        </w:r>
      </w:ins>
      <w:ins w:id="2759" w:author="VP03" w:date="2017-09-11T05:26:00Z">
        <w:r w:rsidR="00F6492D">
          <w:rPr>
            <w:szCs w:val="24"/>
            <w:lang w:eastAsia="ru-RU"/>
          </w:rPr>
          <w:t>соответствующая</w:t>
        </w:r>
      </w:ins>
      <w:ins w:id="2760" w:author="VP03" w:date="2017-09-10T14:19:00Z">
        <w:r w:rsidR="007A6364">
          <w:rPr>
            <w:szCs w:val="24"/>
            <w:lang w:eastAsia="ru-RU"/>
          </w:rPr>
          <w:t xml:space="preserve"> рекомендация МСЭ-</w:t>
        </w:r>
        <w:r w:rsidR="007A6364">
          <w:rPr>
            <w:szCs w:val="24"/>
            <w:lang w:val="en-US" w:eastAsia="ru-RU"/>
          </w:rPr>
          <w:t>R</w:t>
        </w:r>
        <w:r w:rsidR="007A6364" w:rsidRPr="007A6364">
          <w:rPr>
            <w:szCs w:val="24"/>
            <w:lang w:eastAsia="ru-RU"/>
            <w:rPrChange w:id="2761" w:author="VP03" w:date="2017-09-10T14:19:00Z">
              <w:rPr>
                <w:szCs w:val="24"/>
                <w:lang w:val="en-US" w:eastAsia="ru-RU"/>
              </w:rPr>
            </w:rPrChange>
          </w:rPr>
          <w:t>.</w:t>
        </w:r>
      </w:ins>
      <w:ins w:id="2762" w:author="VP03" w:date="2017-09-10T13:44:00Z">
        <w:r w:rsidR="00A6077B">
          <w:rPr>
            <w:szCs w:val="24"/>
            <w:lang w:eastAsia="ru-RU"/>
          </w:rPr>
          <w:t xml:space="preserve"> </w:t>
        </w:r>
      </w:ins>
      <w:ins w:id="2763" w:author="VP03" w:date="2017-09-10T13:43:00Z">
        <w:r w:rsidR="00A6077B">
          <w:rPr>
            <w:szCs w:val="24"/>
            <w:lang w:eastAsia="ru-RU"/>
          </w:rPr>
          <w:t xml:space="preserve"> </w:t>
        </w:r>
      </w:ins>
    </w:p>
    <w:p w:rsidR="00E259EE" w:rsidRPr="00E259EE" w:rsidRDefault="00E259EE" w:rsidP="00BF1BAC">
      <w:pPr>
        <w:ind w:firstLine="567"/>
        <w:rPr>
          <w:ins w:id="2764" w:author="VP03" w:date="2017-09-10T13:31:00Z"/>
          <w:rStyle w:val="Hyperlink"/>
          <w:color w:val="000000" w:themeColor="text1"/>
          <w:u w:val="none"/>
        </w:rPr>
      </w:pPr>
    </w:p>
    <w:p w:rsidR="00E259EE" w:rsidRPr="00E259EE" w:rsidRDefault="00E259EE" w:rsidP="00BF1BAC">
      <w:pPr>
        <w:ind w:firstLine="567"/>
        <w:rPr>
          <w:rStyle w:val="Hyperlink"/>
          <w:rFonts w:cs="Arial"/>
          <w:color w:val="000000" w:themeColor="text1"/>
          <w:u w:val="none"/>
        </w:rPr>
      </w:pPr>
      <w:ins w:id="2765" w:author="VP03" w:date="2017-09-10T13:30:00Z">
        <w:r>
          <w:rPr>
            <w:rStyle w:val="Hyperlink"/>
            <w:color w:val="000000" w:themeColor="text1"/>
            <w:u w:val="none"/>
          </w:rPr>
          <w:t xml:space="preserve"> </w:t>
        </w:r>
      </w:ins>
      <w:ins w:id="2766" w:author="VP03" w:date="2017-09-10T13:39:00Z">
        <w:r w:rsidR="009D59D1">
          <w:rPr>
            <w:rStyle w:val="Hyperlink"/>
            <w:color w:val="000000" w:themeColor="text1"/>
            <w:u w:val="none"/>
          </w:rPr>
          <w:t xml:space="preserve"> </w:t>
        </w:r>
      </w:ins>
    </w:p>
    <w:p w:rsidR="00BF1BAC" w:rsidRDefault="00BF1BAC" w:rsidP="00BF1BAC">
      <w:pPr>
        <w:spacing w:after="160" w:line="259" w:lineRule="auto"/>
        <w:jc w:val="left"/>
        <w:rPr>
          <w:rStyle w:val="Hyperlink"/>
          <w:rFonts w:cs="Arial"/>
          <w:color w:val="000000" w:themeColor="text1"/>
          <w:u w:val="none"/>
        </w:rPr>
      </w:pPr>
      <w:r>
        <w:rPr>
          <w:rStyle w:val="Hyperlink"/>
          <w:rFonts w:cs="Arial"/>
          <w:color w:val="000000" w:themeColor="text1"/>
          <w:u w:val="none"/>
        </w:rPr>
        <w:br w:type="page"/>
      </w:r>
    </w:p>
    <w:p w:rsidR="00BF1BAC" w:rsidRDefault="00BF1BAC" w:rsidP="00BF1BAC">
      <w:pPr>
        <w:pStyle w:val="Heading1"/>
        <w:rPr>
          <w:rStyle w:val="Hyperlink"/>
          <w:color w:val="000000" w:themeColor="text1"/>
          <w:u w:val="none"/>
        </w:rPr>
      </w:pPr>
      <w:bookmarkStart w:id="2767" w:name="_Toc492882504"/>
      <w:r w:rsidRPr="00E259EE">
        <w:rPr>
          <w:rStyle w:val="Hyperlink"/>
          <w:color w:val="000000" w:themeColor="text1"/>
          <w:u w:val="none"/>
          <w:rPrChange w:id="2768" w:author="VP03" w:date="2017-09-10T13:29:00Z">
            <w:rPr>
              <w:rStyle w:val="Hyperlink"/>
              <w:color w:val="000000" w:themeColor="text1"/>
              <w:u w:val="none"/>
              <w:lang w:val="en-US"/>
            </w:rPr>
          </w:rPrChange>
        </w:rPr>
        <w:lastRenderedPageBreak/>
        <w:t>5</w:t>
      </w:r>
      <w:r w:rsidRPr="00CF3888">
        <w:rPr>
          <w:rStyle w:val="Hyperlink"/>
          <w:color w:val="000000" w:themeColor="text1"/>
          <w:u w:val="none"/>
        </w:rPr>
        <w:t xml:space="preserve"> </w:t>
      </w:r>
      <w:r>
        <w:rPr>
          <w:rStyle w:val="Hyperlink"/>
          <w:color w:val="000000" w:themeColor="text1"/>
          <w:u w:val="none"/>
        </w:rPr>
        <w:t>ЗАКЛЮЧЕНИЕ</w:t>
      </w:r>
      <w:bookmarkEnd w:id="2767"/>
    </w:p>
    <w:p w:rsidR="00BF1BAC" w:rsidRDefault="00F6492D" w:rsidP="00F6492D">
      <w:pPr>
        <w:pStyle w:val="ECCParagraph"/>
        <w:spacing w:after="0"/>
        <w:ind w:firstLine="540"/>
        <w:rPr>
          <w:ins w:id="2769" w:author="VP03" w:date="2017-09-11T05:33:00Z"/>
          <w:lang w:val="ru-RU"/>
        </w:rPr>
        <w:pPrChange w:id="2770" w:author="VP03" w:date="2017-09-11T05:32:00Z">
          <w:pPr>
            <w:pStyle w:val="ECCParagraph"/>
          </w:pPr>
        </w:pPrChange>
      </w:pPr>
      <w:ins w:id="2771" w:author="VP03" w:date="2017-09-11T05:32:00Z">
        <w:r>
          <w:rPr>
            <w:lang w:val="ru-RU"/>
          </w:rPr>
          <w:t>По результатам проведенного в данном отчете анализа м</w:t>
        </w:r>
      </w:ins>
      <w:ins w:id="2772" w:author="VP03" w:date="2017-09-11T05:33:00Z">
        <w:r>
          <w:rPr>
            <w:lang w:val="ru-RU"/>
          </w:rPr>
          <w:t xml:space="preserve">ожно сделать следующие выводы и предложения по </w:t>
        </w:r>
        <w:r w:rsidRPr="00F6492D">
          <w:rPr>
            <w:lang w:val="ru-RU"/>
          </w:rPr>
          <w:t>радиочастотны</w:t>
        </w:r>
        <w:r>
          <w:rPr>
            <w:lang w:val="ru-RU"/>
          </w:rPr>
          <w:t>м</w:t>
        </w:r>
        <w:r w:rsidRPr="00F6492D">
          <w:rPr>
            <w:lang w:val="ru-RU"/>
          </w:rPr>
          <w:t xml:space="preserve"> аспекта</w:t>
        </w:r>
        <w:r>
          <w:rPr>
            <w:lang w:val="ru-RU"/>
          </w:rPr>
          <w:t>м</w:t>
        </w:r>
        <w:r w:rsidRPr="00F6492D">
          <w:rPr>
            <w:lang w:val="ru-RU"/>
          </w:rPr>
          <w:t xml:space="preserve"> приложений Интернета вещей (IoT)</w:t>
        </w:r>
        <w:r>
          <w:rPr>
            <w:lang w:val="ru-RU"/>
          </w:rPr>
          <w:t>.</w:t>
        </w:r>
      </w:ins>
    </w:p>
    <w:p w:rsidR="00F6492D" w:rsidRDefault="00F6492D" w:rsidP="00F6492D">
      <w:pPr>
        <w:pStyle w:val="ECCParagraph"/>
        <w:spacing w:after="0"/>
        <w:ind w:firstLine="540"/>
        <w:rPr>
          <w:ins w:id="2773" w:author="VP03" w:date="2017-09-11T05:57:00Z"/>
          <w:rFonts w:eastAsia="Calibri"/>
          <w:lang w:val="ru-RU"/>
        </w:rPr>
        <w:pPrChange w:id="2774" w:author="VP03" w:date="2017-09-11T05:32:00Z">
          <w:pPr>
            <w:pStyle w:val="ECCParagraph"/>
          </w:pPr>
        </w:pPrChange>
      </w:pPr>
      <w:ins w:id="2775" w:author="VP03" w:date="2017-09-11T05:33:00Z">
        <w:r>
          <w:rPr>
            <w:lang w:val="ru-RU"/>
          </w:rPr>
          <w:t>1.</w:t>
        </w:r>
      </w:ins>
      <w:ins w:id="2776" w:author="VP03" w:date="2017-09-11T05:56:00Z">
        <w:r w:rsidR="00236E2D">
          <w:rPr>
            <w:lang w:val="ru-RU"/>
          </w:rPr>
          <w:t xml:space="preserve"> Интернет вещей </w:t>
        </w:r>
        <w:r w:rsidR="00236E2D">
          <w:rPr>
            <w:lang w:val="en-US"/>
          </w:rPr>
          <w:t>IoT</w:t>
        </w:r>
        <w:r w:rsidR="00236E2D" w:rsidRPr="00236E2D">
          <w:rPr>
            <w:lang w:val="ru-RU"/>
            <w:rPrChange w:id="2777" w:author="VP03" w:date="2017-09-11T05:56:00Z">
              <w:rPr>
                <w:lang w:val="en-US"/>
              </w:rPr>
            </w:rPrChange>
          </w:rPr>
          <w:t xml:space="preserve"> </w:t>
        </w:r>
        <w:r w:rsidR="00236E2D">
          <w:rPr>
            <w:lang w:val="ru-RU"/>
          </w:rPr>
          <w:t xml:space="preserve">является </w:t>
        </w:r>
        <w:r w:rsidR="00236E2D">
          <w:rPr>
            <w:rFonts w:eastAsia="Calibri"/>
            <w:lang w:val="ru-RU"/>
          </w:rPr>
          <w:t>г</w:t>
        </w:r>
        <w:r w:rsidR="00236E2D" w:rsidRPr="00236E2D">
          <w:rPr>
            <w:rFonts w:eastAsia="Calibri"/>
            <w:lang w:val="ru-RU"/>
            <w:rPrChange w:id="2778" w:author="VP03" w:date="2017-09-11T05:56:00Z">
              <w:rPr>
                <w:rFonts w:eastAsia="Calibri"/>
              </w:rPr>
            </w:rPrChange>
          </w:rPr>
          <w:t>лобальн</w:t>
        </w:r>
        <w:r w:rsidR="00236E2D">
          <w:rPr>
            <w:rFonts w:eastAsia="Calibri"/>
            <w:lang w:val="ru-RU"/>
          </w:rPr>
          <w:t>ой</w:t>
        </w:r>
        <w:r w:rsidR="00236E2D" w:rsidRPr="00236E2D">
          <w:rPr>
            <w:rFonts w:eastAsia="Calibri"/>
            <w:lang w:val="ru-RU"/>
            <w:rPrChange w:id="2779" w:author="VP03" w:date="2017-09-11T05:56:00Z">
              <w:rPr>
                <w:rFonts w:eastAsia="Calibri"/>
              </w:rPr>
            </w:rPrChange>
          </w:rPr>
          <w:t xml:space="preserve"> инфраструктур</w:t>
        </w:r>
        <w:r w:rsidR="00236E2D">
          <w:rPr>
            <w:rFonts w:eastAsia="Calibri"/>
            <w:lang w:val="ru-RU"/>
          </w:rPr>
          <w:t>ой</w:t>
        </w:r>
        <w:r w:rsidR="00236E2D" w:rsidRPr="00236E2D">
          <w:rPr>
            <w:rFonts w:eastAsia="Calibri"/>
            <w:lang w:val="ru-RU"/>
            <w:rPrChange w:id="2780" w:author="VP03" w:date="2017-09-11T05:56:00Z">
              <w:rPr>
                <w:rFonts w:eastAsia="Calibri"/>
              </w:rPr>
            </w:rPrChange>
          </w:rPr>
          <w:t xml:space="preserve"> для информационного общества, которая обеспечивает возможность предоставления более сложных услуг путем соединения друг с другом (физических и виртуальных) вещей на основе существующих и развивающихся функционально совместимых информационно-коммуникационных технологий</w:t>
        </w:r>
      </w:ins>
      <w:ins w:id="2781" w:author="VP03" w:date="2017-09-11T05:57:00Z">
        <w:r w:rsidR="00236E2D">
          <w:rPr>
            <w:rFonts w:eastAsia="Calibri"/>
            <w:lang w:val="ru-RU"/>
          </w:rPr>
          <w:t xml:space="preserve">. </w:t>
        </w:r>
        <w:r w:rsidR="00236E2D" w:rsidRPr="00236E2D">
          <w:rPr>
            <w:rFonts w:eastAsia="Calibri"/>
            <w:lang w:val="ru-RU"/>
            <w:rPrChange w:id="2782" w:author="VP03" w:date="2017-09-11T05:57:00Z">
              <w:rPr>
                <w:rFonts w:eastAsia="Calibri"/>
              </w:rPr>
            </w:rPrChange>
          </w:rPr>
          <w:t>С появлением и ростом количества подключенных к сети устройств, внедрением облачных сервисов и бизнес-приложений стало возможным объединять в единую коммуникационную сеть оборудование, информационные системы и системы управления. Внедрение сетевого взаимодействия между машинами, оборудованием, зданиями и информационными системами, возможность осуществлять мониторинг и анализ окружающей среды, процесса производства и собственного состояния в режиме реального времени, передача функции управления и принятия решений интеллектуальным системам приводят к новым возможностям технологического развития, выходящего далеко за пределы отрасли ИКТ</w:t>
        </w:r>
        <w:r w:rsidR="00236E2D">
          <w:rPr>
            <w:rFonts w:eastAsia="Calibri"/>
            <w:lang w:val="ru-RU"/>
          </w:rPr>
          <w:t xml:space="preserve">. </w:t>
        </w:r>
      </w:ins>
    </w:p>
    <w:p w:rsidR="00236E2D" w:rsidRDefault="00236E2D" w:rsidP="00F6492D">
      <w:pPr>
        <w:pStyle w:val="ECCParagraph"/>
        <w:spacing w:after="0"/>
        <w:ind w:firstLine="540"/>
        <w:rPr>
          <w:ins w:id="2783" w:author="VP03" w:date="2017-09-11T06:04:00Z"/>
          <w:rFonts w:eastAsia="Calibri"/>
          <w:lang w:val="ru-RU"/>
        </w:rPr>
        <w:pPrChange w:id="2784" w:author="VP03" w:date="2017-09-11T05:32:00Z">
          <w:pPr>
            <w:pStyle w:val="ECCParagraph"/>
          </w:pPr>
        </w:pPrChange>
      </w:pPr>
      <w:ins w:id="2785" w:author="VP03" w:date="2017-09-11T05:58:00Z">
        <w:r>
          <w:rPr>
            <w:rFonts w:eastAsia="Calibri"/>
            <w:lang w:val="ru-RU"/>
          </w:rPr>
          <w:t xml:space="preserve">Несмотря на то, что главную роль в приложениях </w:t>
        </w:r>
        <w:r>
          <w:rPr>
            <w:rFonts w:eastAsia="Calibri"/>
            <w:lang w:val="en-US"/>
          </w:rPr>
          <w:t>IoT</w:t>
        </w:r>
        <w:r w:rsidRPr="00236E2D">
          <w:rPr>
            <w:rFonts w:eastAsia="Calibri"/>
            <w:lang w:val="ru-RU"/>
            <w:rPrChange w:id="2786" w:author="VP03" w:date="2017-09-11T05:58:00Z">
              <w:rPr>
                <w:rFonts w:eastAsia="Calibri"/>
                <w:lang w:val="en-US"/>
              </w:rPr>
            </w:rPrChange>
          </w:rPr>
          <w:t xml:space="preserve"> </w:t>
        </w:r>
        <w:r>
          <w:rPr>
            <w:rFonts w:eastAsia="Calibri"/>
            <w:lang w:val="ru-RU"/>
          </w:rPr>
          <w:t>играют сбор и обратк</w:t>
        </w:r>
      </w:ins>
      <w:ins w:id="2787" w:author="VP03" w:date="2017-09-11T05:59:00Z">
        <w:r>
          <w:rPr>
            <w:rFonts w:eastAsia="Calibri"/>
            <w:lang w:val="ru-RU"/>
          </w:rPr>
          <w:t>а</w:t>
        </w:r>
      </w:ins>
      <w:ins w:id="2788" w:author="VP03" w:date="2017-09-11T05:58:00Z">
        <w:r>
          <w:rPr>
            <w:rFonts w:eastAsia="Calibri"/>
            <w:lang w:val="ru-RU"/>
          </w:rPr>
          <w:t xml:space="preserve"> данных, а также реализуемые на основе этих данны</w:t>
        </w:r>
      </w:ins>
      <w:ins w:id="2789" w:author="VP03" w:date="2017-09-11T05:59:00Z">
        <w:r>
          <w:rPr>
            <w:rFonts w:eastAsia="Calibri"/>
            <w:lang w:val="ru-RU"/>
          </w:rPr>
          <w:t xml:space="preserve">х услуги, основной работы </w:t>
        </w:r>
        <w:r>
          <w:rPr>
            <w:rFonts w:eastAsia="Calibri"/>
            <w:lang w:val="en-US"/>
          </w:rPr>
          <w:t>IoT</w:t>
        </w:r>
        <w:r w:rsidRPr="00236E2D">
          <w:rPr>
            <w:rFonts w:eastAsia="Calibri"/>
            <w:lang w:val="ru-RU"/>
            <w:rPrChange w:id="2790" w:author="VP03" w:date="2017-09-11T05:59:00Z">
              <w:rPr>
                <w:rFonts w:eastAsia="Calibri"/>
                <w:lang w:val="en-US"/>
              </w:rPr>
            </w:rPrChange>
          </w:rPr>
          <w:t xml:space="preserve"> </w:t>
        </w:r>
        <w:r>
          <w:rPr>
            <w:rFonts w:eastAsia="Calibri"/>
            <w:lang w:val="ru-RU"/>
          </w:rPr>
          <w:t xml:space="preserve">является подключенность устройств </w:t>
        </w:r>
        <w:r>
          <w:rPr>
            <w:rFonts w:eastAsia="Calibri"/>
            <w:lang w:val="en-US"/>
          </w:rPr>
          <w:t>IoT</w:t>
        </w:r>
        <w:r w:rsidRPr="00236E2D">
          <w:rPr>
            <w:rFonts w:eastAsia="Calibri"/>
            <w:lang w:val="ru-RU"/>
            <w:rPrChange w:id="2791" w:author="VP03" w:date="2017-09-11T05:59:00Z">
              <w:rPr>
                <w:rFonts w:eastAsia="Calibri"/>
                <w:lang w:val="en-US"/>
              </w:rPr>
            </w:rPrChange>
          </w:rPr>
          <w:t xml:space="preserve"> </w:t>
        </w:r>
        <w:r>
          <w:rPr>
            <w:rFonts w:eastAsia="Calibri"/>
            <w:lang w:val="ru-RU"/>
          </w:rPr>
          <w:t>к вышеописанным информационным системам</w:t>
        </w:r>
      </w:ins>
      <w:ins w:id="2792" w:author="VP03" w:date="2017-09-11T06:00:00Z">
        <w:r>
          <w:rPr>
            <w:rFonts w:eastAsia="Calibri"/>
            <w:lang w:val="ru-RU"/>
          </w:rPr>
          <w:t xml:space="preserve">. И именно эту необходимую для работу </w:t>
        </w:r>
        <w:r>
          <w:rPr>
            <w:rFonts w:eastAsia="Calibri"/>
            <w:lang w:val="en-US"/>
          </w:rPr>
          <w:t>IoT</w:t>
        </w:r>
        <w:r w:rsidRPr="00236E2D">
          <w:rPr>
            <w:rFonts w:eastAsia="Calibri"/>
            <w:lang w:val="ru-RU"/>
            <w:rPrChange w:id="2793" w:author="VP03" w:date="2017-09-11T06:00:00Z">
              <w:rPr>
                <w:rFonts w:eastAsia="Calibri"/>
                <w:lang w:val="en-US"/>
              </w:rPr>
            </w:rPrChange>
          </w:rPr>
          <w:t xml:space="preserve"> </w:t>
        </w:r>
        <w:r>
          <w:rPr>
            <w:rFonts w:eastAsia="Calibri"/>
            <w:lang w:val="ru-RU"/>
          </w:rPr>
          <w:t xml:space="preserve">функцию лучше всего реализуют беспроводные технологии. </w:t>
        </w:r>
      </w:ins>
      <w:ins w:id="2794" w:author="VP03" w:date="2017-09-11T06:01:00Z">
        <w:r>
          <w:rPr>
            <w:rFonts w:eastAsia="Calibri"/>
            <w:lang w:val="ru-RU"/>
          </w:rPr>
          <w:t xml:space="preserve">Для успешного внедрения применений </w:t>
        </w:r>
        <w:r>
          <w:rPr>
            <w:rFonts w:eastAsia="Calibri"/>
            <w:lang w:val="en-US"/>
          </w:rPr>
          <w:t>IoT</w:t>
        </w:r>
        <w:r w:rsidRPr="00236E2D">
          <w:rPr>
            <w:rFonts w:eastAsia="Calibri"/>
            <w:lang w:val="ru-RU"/>
            <w:rPrChange w:id="2795" w:author="VP03" w:date="2017-09-11T06:02:00Z">
              <w:rPr>
                <w:rFonts w:eastAsia="Calibri"/>
                <w:lang w:val="en-US"/>
              </w:rPr>
            </w:rPrChange>
          </w:rPr>
          <w:t xml:space="preserve"> </w:t>
        </w:r>
        <w:r>
          <w:rPr>
            <w:rFonts w:eastAsia="Calibri"/>
            <w:lang w:val="ru-RU"/>
          </w:rPr>
          <w:t xml:space="preserve">требуется </w:t>
        </w:r>
      </w:ins>
      <w:ins w:id="2796" w:author="VP03" w:date="2017-09-11T06:02:00Z">
        <w:r>
          <w:rPr>
            <w:rFonts w:eastAsia="Calibri"/>
            <w:lang w:val="ru-RU"/>
          </w:rPr>
          <w:t xml:space="preserve">обеспечение данных технологий радиочастотным спектром. При этом для достижения низкой стоимости оборудования, возможности преиспользования устройств в различных регионах, а также для обеспечения обратной совместимости </w:t>
        </w:r>
      </w:ins>
      <w:ins w:id="2797" w:author="VP03" w:date="2017-09-11T06:03:00Z">
        <w:r>
          <w:rPr>
            <w:rFonts w:eastAsia="Calibri"/>
            <w:lang w:val="ru-RU"/>
          </w:rPr>
          <w:t xml:space="preserve">требуется грамотный подход к выбору технологйи и планированию использования полос радиочастот </w:t>
        </w:r>
      </w:ins>
      <w:ins w:id="2798" w:author="VP03" w:date="2017-09-11T06:04:00Z">
        <w:r>
          <w:rPr>
            <w:rFonts w:eastAsia="Calibri"/>
            <w:lang w:val="ru-RU"/>
          </w:rPr>
          <w:t>для них.</w:t>
        </w:r>
      </w:ins>
    </w:p>
    <w:p w:rsidR="006032B8" w:rsidRDefault="00236E2D" w:rsidP="00236E2D">
      <w:pPr>
        <w:ind w:firstLine="567"/>
        <w:rPr>
          <w:ins w:id="2799" w:author="VP03" w:date="2017-09-11T06:12:00Z"/>
          <w:rFonts w:eastAsia="Calibri"/>
        </w:rPr>
        <w:pPrChange w:id="2800" w:author="VP03" w:date="2017-09-11T06:08:00Z">
          <w:pPr>
            <w:pStyle w:val="ECCParagraph"/>
          </w:pPr>
        </w:pPrChange>
      </w:pPr>
      <w:ins w:id="2801" w:author="VP03" w:date="2017-09-11T06:04:00Z">
        <w:r>
          <w:rPr>
            <w:rFonts w:eastAsia="Calibri"/>
          </w:rPr>
          <w:t xml:space="preserve">2. Для ориентирования во всем многобразии технологий беспроводной связи для </w:t>
        </w:r>
        <w:r>
          <w:rPr>
            <w:rFonts w:eastAsia="Calibri"/>
            <w:lang w:val="en-US"/>
          </w:rPr>
          <w:t>IoT</w:t>
        </w:r>
        <w:r w:rsidRPr="00236E2D">
          <w:rPr>
            <w:rFonts w:eastAsia="Calibri"/>
            <w:rPrChange w:id="2802" w:author="VP03" w:date="2017-09-11T06:04:00Z">
              <w:rPr>
                <w:rFonts w:eastAsia="Calibri"/>
                <w:lang w:val="en-US"/>
              </w:rPr>
            </w:rPrChange>
          </w:rPr>
          <w:t xml:space="preserve"> </w:t>
        </w:r>
        <w:r>
          <w:rPr>
            <w:rFonts w:eastAsia="Calibri"/>
          </w:rPr>
          <w:t>в отчете приведена их классификация</w:t>
        </w:r>
      </w:ins>
      <w:ins w:id="2803" w:author="VP03" w:date="2017-09-11T06:05:00Z">
        <w:r>
          <w:rPr>
            <w:rFonts w:eastAsia="Calibri"/>
          </w:rPr>
          <w:t xml:space="preserve">. </w:t>
        </w:r>
        <w:r>
          <w:rPr>
            <w:rStyle w:val="Hyperlink"/>
            <w:rFonts w:cs="Arial"/>
            <w:color w:val="000000" w:themeColor="text1"/>
            <w:u w:val="none"/>
          </w:rPr>
          <w:t xml:space="preserve">Так, большиство технологий радиосвязи для </w:t>
        </w:r>
      </w:ins>
      <w:ins w:id="2804" w:author="VP03" w:date="2017-09-11T06:06:00Z">
        <w:r>
          <w:rPr>
            <w:rStyle w:val="Hyperlink"/>
            <w:rFonts w:cs="Arial"/>
            <w:color w:val="000000" w:themeColor="text1"/>
            <w:u w:val="none"/>
          </w:rPr>
          <w:t>может быть отнесено к одной из пяти категорий: т</w:t>
        </w:r>
      </w:ins>
      <w:ins w:id="2805" w:author="VP03" w:date="2017-09-11T06:05:00Z">
        <w:r w:rsidRPr="00E96D7B">
          <w:rPr>
            <w:rStyle w:val="Hyperlink"/>
            <w:rFonts w:cs="Arial"/>
            <w:color w:val="000000" w:themeColor="text1"/>
            <w:u w:val="none"/>
          </w:rPr>
          <w:t>радиционные сотовые сети</w:t>
        </w:r>
      </w:ins>
      <w:ins w:id="2806" w:author="VP03" w:date="2017-09-11T06:06:00Z">
        <w:r>
          <w:rPr>
            <w:rStyle w:val="Hyperlink"/>
            <w:rFonts w:cs="Arial"/>
            <w:color w:val="000000" w:themeColor="text1"/>
            <w:u w:val="none"/>
          </w:rPr>
          <w:t>, л</w:t>
        </w:r>
      </w:ins>
      <w:ins w:id="2807" w:author="VP03" w:date="2017-09-11T06:05:00Z">
        <w:r w:rsidRPr="00E96D7B">
          <w:rPr>
            <w:rStyle w:val="Hyperlink"/>
            <w:rFonts w:cs="Arial"/>
            <w:color w:val="000000" w:themeColor="text1"/>
            <w:u w:val="none"/>
          </w:rPr>
          <w:t>окальные и персональные сети LPLA (Low Power Local-Area Networks)</w:t>
        </w:r>
      </w:ins>
      <w:ins w:id="2808" w:author="VP03" w:date="2017-09-11T06:06:00Z">
        <w:r>
          <w:rPr>
            <w:rStyle w:val="Hyperlink"/>
            <w:rFonts w:cs="Arial"/>
            <w:color w:val="000000" w:themeColor="text1"/>
            <w:u w:val="none"/>
          </w:rPr>
          <w:t xml:space="preserve">, </w:t>
        </w:r>
      </w:ins>
      <w:ins w:id="2809" w:author="VP03" w:date="2017-09-11T06:07:00Z">
        <w:r w:rsidRPr="00E96D7B">
          <w:rPr>
            <w:rStyle w:val="Hyperlink"/>
            <w:rFonts w:cs="Arial"/>
            <w:color w:val="000000" w:themeColor="text1"/>
            <w:u w:val="none"/>
          </w:rPr>
          <w:t xml:space="preserve">специализированные </w:t>
        </w:r>
        <w:r>
          <w:rPr>
            <w:rStyle w:val="Hyperlink"/>
            <w:rFonts w:cs="Arial"/>
            <w:color w:val="000000" w:themeColor="text1"/>
            <w:u w:val="none"/>
          </w:rPr>
          <w:t>радиоинтерфейсы для с</w:t>
        </w:r>
      </w:ins>
      <w:ins w:id="2810" w:author="VP03" w:date="2017-09-11T06:08:00Z">
        <w:r>
          <w:rPr>
            <w:rStyle w:val="Hyperlink"/>
            <w:rFonts w:cs="Arial"/>
            <w:color w:val="000000" w:themeColor="text1"/>
            <w:u w:val="none"/>
          </w:rPr>
          <w:t>оздания сетей с широким ахватом</w:t>
        </w:r>
      </w:ins>
      <w:ins w:id="2811" w:author="VP03" w:date="2017-09-11T06:07:00Z">
        <w:r w:rsidRPr="00E96D7B">
          <w:rPr>
            <w:rStyle w:val="Hyperlink"/>
            <w:rFonts w:cs="Arial"/>
            <w:color w:val="000000" w:themeColor="text1"/>
            <w:u w:val="none"/>
          </w:rPr>
          <w:t xml:space="preserve"> LPWA (Low Power Wide Area Networks)</w:t>
        </w:r>
      </w:ins>
      <w:ins w:id="2812" w:author="VP03" w:date="2017-09-11T06:08:00Z">
        <w:r>
          <w:rPr>
            <w:rStyle w:val="Hyperlink"/>
            <w:rFonts w:cs="Arial"/>
            <w:color w:val="000000" w:themeColor="text1"/>
            <w:u w:val="none"/>
          </w:rPr>
          <w:t>, традиционные сети</w:t>
        </w:r>
      </w:ins>
      <w:ins w:id="2813" w:author="VP03" w:date="2017-09-11T06:05:00Z">
        <w:r w:rsidRPr="00E96D7B">
          <w:rPr>
            <w:rStyle w:val="Hyperlink"/>
            <w:rFonts w:cs="Arial"/>
            <w:color w:val="000000" w:themeColor="text1"/>
            <w:u w:val="none"/>
          </w:rPr>
          <w:t xml:space="preserve"> профессиональной подвижной связи, спутниковые применения M2M и IoT</w:t>
        </w:r>
      </w:ins>
      <w:ins w:id="2814" w:author="VP03" w:date="2017-09-11T06:08:00Z">
        <w:r>
          <w:rPr>
            <w:rStyle w:val="Hyperlink"/>
            <w:rFonts w:cs="Arial"/>
            <w:color w:val="000000" w:themeColor="text1"/>
            <w:u w:val="none"/>
          </w:rPr>
          <w:t xml:space="preserve">. </w:t>
        </w:r>
      </w:ins>
      <w:ins w:id="2815" w:author="VP03" w:date="2017-09-11T06:03:00Z">
        <w:r>
          <w:rPr>
            <w:rFonts w:eastAsia="Calibri"/>
          </w:rPr>
          <w:t>П</w:t>
        </w:r>
      </w:ins>
      <w:ins w:id="2816" w:author="VP03" w:date="2017-09-11T06:09:00Z">
        <w:r>
          <w:rPr>
            <w:rFonts w:eastAsia="Calibri"/>
          </w:rPr>
          <w:t xml:space="preserve">ри этом как показывают прогнозы большинство устройств </w:t>
        </w:r>
        <w:r>
          <w:rPr>
            <w:rFonts w:eastAsia="Calibri"/>
            <w:lang w:val="en-US"/>
          </w:rPr>
          <w:t>IoT</w:t>
        </w:r>
        <w:r w:rsidRPr="00236E2D">
          <w:rPr>
            <w:rFonts w:eastAsia="Calibri"/>
            <w:rPrChange w:id="2817" w:author="VP03" w:date="2017-09-11T06:09:00Z">
              <w:rPr>
                <w:rFonts w:eastAsia="Calibri"/>
                <w:lang w:val="en-US"/>
              </w:rPr>
            </w:rPrChange>
          </w:rPr>
          <w:t xml:space="preserve"> </w:t>
        </w:r>
        <w:r>
          <w:rPr>
            <w:rFonts w:eastAsia="Calibri"/>
          </w:rPr>
          <w:t xml:space="preserve">будет подключено с использованием </w:t>
        </w:r>
      </w:ins>
      <w:ins w:id="2818" w:author="VP03" w:date="2017-09-11T06:10:00Z">
        <w:r>
          <w:rPr>
            <w:rFonts w:eastAsia="Calibri"/>
          </w:rPr>
          <w:t xml:space="preserve">сетей </w:t>
        </w:r>
        <w:r>
          <w:rPr>
            <w:rFonts w:eastAsia="Calibri"/>
            <w:lang w:val="en-US"/>
          </w:rPr>
          <w:t>LPLA</w:t>
        </w:r>
        <w:r>
          <w:rPr>
            <w:rFonts w:eastAsia="Calibri"/>
          </w:rPr>
          <w:t xml:space="preserve">, </w:t>
        </w:r>
        <w:r w:rsidR="006032B8">
          <w:rPr>
            <w:rFonts w:eastAsia="Calibri"/>
          </w:rPr>
          <w:t xml:space="preserve">которые, как правило, относятся к устройствам малого радиуса действия и используют безлицензионные полосы радиочастот. Также перспективным считается развитие </w:t>
        </w:r>
      </w:ins>
      <w:ins w:id="2819" w:author="VP03" w:date="2017-09-11T06:11:00Z">
        <w:r w:rsidR="006032B8">
          <w:rPr>
            <w:rFonts w:eastAsia="Calibri"/>
          </w:rPr>
          <w:t xml:space="preserve">сетей </w:t>
        </w:r>
        <w:r w:rsidR="006032B8">
          <w:rPr>
            <w:rFonts w:eastAsia="Calibri"/>
            <w:lang w:val="en-US"/>
          </w:rPr>
          <w:t>LPWA</w:t>
        </w:r>
        <w:r w:rsidR="006032B8" w:rsidRPr="006032B8">
          <w:rPr>
            <w:rFonts w:eastAsia="Calibri"/>
            <w:rPrChange w:id="2820" w:author="VP03" w:date="2017-09-11T06:11:00Z">
              <w:rPr>
                <w:rFonts w:eastAsia="Calibri"/>
                <w:lang w:val="en-US"/>
              </w:rPr>
            </w:rPrChange>
          </w:rPr>
          <w:t xml:space="preserve"> </w:t>
        </w:r>
        <w:r w:rsidR="006032B8">
          <w:rPr>
            <w:rFonts w:eastAsia="Calibri"/>
          </w:rPr>
          <w:t xml:space="preserve">или </w:t>
        </w:r>
        <w:r w:rsidR="006032B8">
          <w:rPr>
            <w:rFonts w:eastAsia="Calibri"/>
            <w:lang w:val="en-US"/>
          </w:rPr>
          <w:t>LPWAN</w:t>
        </w:r>
        <w:r w:rsidR="006032B8">
          <w:rPr>
            <w:rFonts w:eastAsia="Calibri"/>
          </w:rPr>
          <w:t xml:space="preserve">, которые используют новые энергоэффективные радиоинтерфейсы и обеспечивают повышенную дальность связи. Причем развитие </w:t>
        </w:r>
        <w:r w:rsidR="006032B8">
          <w:rPr>
            <w:rFonts w:eastAsia="Calibri"/>
            <w:lang w:val="en-US"/>
          </w:rPr>
          <w:t>LPWAN</w:t>
        </w:r>
        <w:r w:rsidR="006032B8" w:rsidRPr="006032B8">
          <w:rPr>
            <w:rFonts w:eastAsia="Calibri"/>
            <w:rPrChange w:id="2821" w:author="VP03" w:date="2017-09-11T06:12:00Z">
              <w:rPr>
                <w:rFonts w:eastAsia="Calibri"/>
                <w:lang w:val="en-US"/>
              </w:rPr>
            </w:rPrChange>
          </w:rPr>
          <w:t xml:space="preserve"> </w:t>
        </w:r>
        <w:r w:rsidR="006032B8">
          <w:rPr>
            <w:rFonts w:eastAsia="Calibri"/>
          </w:rPr>
          <w:t xml:space="preserve">происходит как </w:t>
        </w:r>
      </w:ins>
      <w:ins w:id="2822" w:author="VP03" w:date="2017-09-11T06:12:00Z">
        <w:r w:rsidR="006032B8">
          <w:rPr>
            <w:rFonts w:eastAsia="Calibri"/>
          </w:rPr>
          <w:t>в рамках устройств малого радиуса действия, так ив рамках сотовой связи.</w:t>
        </w:r>
      </w:ins>
    </w:p>
    <w:p w:rsidR="006032B8" w:rsidRDefault="006032B8" w:rsidP="00236E2D">
      <w:pPr>
        <w:ind w:firstLine="567"/>
        <w:rPr>
          <w:ins w:id="2823" w:author="VP03" w:date="2017-09-11T06:15:00Z"/>
          <w:rFonts w:eastAsia="Calibri"/>
        </w:rPr>
        <w:pPrChange w:id="2824" w:author="VP03" w:date="2017-09-11T06:08:00Z">
          <w:pPr>
            <w:pStyle w:val="ECCParagraph"/>
          </w:pPr>
        </w:pPrChange>
      </w:pPr>
      <w:ins w:id="2825" w:author="VP03" w:date="2017-09-11T06:12:00Z">
        <w:r>
          <w:rPr>
            <w:rFonts w:eastAsia="Calibri"/>
          </w:rPr>
          <w:t xml:space="preserve">При этом прогнозируемый объем рынку устройств </w:t>
        </w:r>
        <w:r>
          <w:rPr>
            <w:rFonts w:eastAsia="Calibri"/>
            <w:lang w:val="en-US"/>
          </w:rPr>
          <w:t>IoT</w:t>
        </w:r>
        <w:r>
          <w:rPr>
            <w:rFonts w:eastAsia="Calibri"/>
          </w:rPr>
          <w:t>, исчисляемый м</w:t>
        </w:r>
      </w:ins>
      <w:ins w:id="2826" w:author="VP03" w:date="2017-09-11T06:13:00Z">
        <w:r>
          <w:rPr>
            <w:rFonts w:eastAsia="Calibri"/>
          </w:rPr>
          <w:t>иллиардами устройств, позволит развиваться параллельно большому количеству радиотехнологий. Внедрение же технологий будет проходить в различных отрасля</w:t>
        </w:r>
      </w:ins>
      <w:ins w:id="2827" w:author="VP03" w:date="2017-09-11T06:14:00Z">
        <w:r>
          <w:rPr>
            <w:rFonts w:eastAsia="Calibri"/>
          </w:rPr>
          <w:t>х таких как: сельское хозяйство, ЖКХ, промышленность и т.д.</w:t>
        </w:r>
      </w:ins>
      <w:ins w:id="2828" w:author="VP03" w:date="2017-09-11T06:13:00Z">
        <w:r>
          <w:rPr>
            <w:rFonts w:eastAsia="Calibri"/>
          </w:rPr>
          <w:t xml:space="preserve"> </w:t>
        </w:r>
      </w:ins>
    </w:p>
    <w:p w:rsidR="00D020DD" w:rsidRDefault="006032B8" w:rsidP="00236E2D">
      <w:pPr>
        <w:ind w:firstLine="567"/>
        <w:rPr>
          <w:ins w:id="2829" w:author="VP03" w:date="2017-09-11T06:20:00Z"/>
          <w:rFonts w:eastAsia="Calibri"/>
        </w:rPr>
        <w:pPrChange w:id="2830" w:author="VP03" w:date="2017-09-11T06:08:00Z">
          <w:pPr>
            <w:pStyle w:val="ECCParagraph"/>
          </w:pPr>
        </w:pPrChange>
      </w:pPr>
      <w:ins w:id="2831" w:author="VP03" w:date="2017-09-11T06:15:00Z">
        <w:r>
          <w:rPr>
            <w:rFonts w:eastAsia="Calibri"/>
          </w:rPr>
          <w:t xml:space="preserve">3. Столь большое количество различных технологий беспроводной связи для </w:t>
        </w:r>
        <w:r>
          <w:rPr>
            <w:rFonts w:eastAsia="Calibri"/>
            <w:lang w:val="en-US"/>
          </w:rPr>
          <w:t>IoT</w:t>
        </w:r>
        <w:r w:rsidRPr="006032B8">
          <w:rPr>
            <w:rFonts w:eastAsia="Calibri"/>
            <w:rPrChange w:id="2832" w:author="VP03" w:date="2017-09-11T06:15:00Z">
              <w:rPr>
                <w:rFonts w:eastAsia="Calibri"/>
                <w:lang w:val="en-US"/>
              </w:rPr>
            </w:rPrChange>
          </w:rPr>
          <w:t xml:space="preserve"> </w:t>
        </w:r>
      </w:ins>
      <w:ins w:id="2833" w:author="VP03" w:date="2017-09-11T06:16:00Z">
        <w:r>
          <w:rPr>
            <w:rFonts w:eastAsia="Calibri"/>
          </w:rPr>
          <w:t xml:space="preserve">требует понимания их особенностей использования и внедрения. С этой целью в отчете дано описание различных стандартов и радиоинтерфейсов, </w:t>
        </w:r>
      </w:ins>
      <w:ins w:id="2834" w:author="VP03" w:date="2017-09-11T06:17:00Z">
        <w:r>
          <w:rPr>
            <w:rFonts w:eastAsia="Calibri"/>
          </w:rPr>
          <w:t>иллюстрирующих возможности и сферы применения различных технологий. Приведены описания как</w:t>
        </w:r>
        <w:r w:rsidRPr="006032B8">
          <w:rPr>
            <w:rFonts w:eastAsia="Calibri"/>
            <w:rPrChange w:id="2835" w:author="VP03" w:date="2017-09-11T06:18:00Z">
              <w:rPr>
                <w:rFonts w:eastAsia="Calibri"/>
                <w:lang w:val="en-US"/>
              </w:rPr>
            </w:rPrChange>
          </w:rPr>
          <w:t xml:space="preserve"> </w:t>
        </w:r>
        <w:r>
          <w:rPr>
            <w:rFonts w:eastAsia="Calibri"/>
          </w:rPr>
          <w:t xml:space="preserve">востребованных технологий </w:t>
        </w:r>
        <w:r>
          <w:rPr>
            <w:rFonts w:eastAsia="Calibri"/>
            <w:lang w:val="en-US"/>
          </w:rPr>
          <w:t>LPLA</w:t>
        </w:r>
        <w:r>
          <w:rPr>
            <w:rFonts w:eastAsia="Calibri"/>
          </w:rPr>
          <w:t xml:space="preserve">, так и </w:t>
        </w:r>
      </w:ins>
      <w:ins w:id="2836" w:author="VP03" w:date="2017-09-11T06:18:00Z">
        <w:r>
          <w:rPr>
            <w:rFonts w:eastAsia="Calibri"/>
          </w:rPr>
          <w:t xml:space="preserve">наиболее известных технологий </w:t>
        </w:r>
        <w:r>
          <w:rPr>
            <w:rFonts w:eastAsia="Calibri"/>
            <w:lang w:val="en-US"/>
          </w:rPr>
          <w:t>LPWA</w:t>
        </w:r>
        <w:r w:rsidRPr="006032B8">
          <w:rPr>
            <w:rFonts w:eastAsia="Calibri"/>
            <w:rPrChange w:id="2837" w:author="VP03" w:date="2017-09-11T06:18:00Z">
              <w:rPr>
                <w:rFonts w:eastAsia="Calibri"/>
                <w:lang w:val="en-US"/>
              </w:rPr>
            </w:rPrChange>
          </w:rPr>
          <w:t xml:space="preserve">. </w:t>
        </w:r>
        <w:r>
          <w:rPr>
            <w:rFonts w:eastAsia="Calibri"/>
          </w:rPr>
          <w:t xml:space="preserve">Отдельное внимание уделено нововведениям в стандартах сотовой подвижной связи для создания сетей </w:t>
        </w:r>
        <w:r>
          <w:rPr>
            <w:rFonts w:eastAsia="Calibri"/>
            <w:lang w:val="en-US"/>
          </w:rPr>
          <w:t>LPWAN</w:t>
        </w:r>
        <w:r w:rsidRPr="006032B8">
          <w:rPr>
            <w:rFonts w:eastAsia="Calibri"/>
            <w:rPrChange w:id="2838" w:author="VP03" w:date="2017-09-11T06:18:00Z">
              <w:rPr>
                <w:rFonts w:eastAsia="Calibri"/>
                <w:lang w:val="en-US"/>
              </w:rPr>
            </w:rPrChange>
          </w:rPr>
          <w:t xml:space="preserve"> </w:t>
        </w:r>
        <w:r>
          <w:rPr>
            <w:rFonts w:eastAsia="Calibri"/>
          </w:rPr>
          <w:t>в рамках лицензи</w:t>
        </w:r>
      </w:ins>
      <w:ins w:id="2839" w:author="VP03" w:date="2017-09-11T06:19:00Z">
        <w:r>
          <w:rPr>
            <w:rFonts w:eastAsia="Calibri"/>
          </w:rPr>
          <w:t xml:space="preserve">руемых полос радиочастот. Даны общие сведения </w:t>
        </w:r>
        <w:r w:rsidR="00D020DD">
          <w:rPr>
            <w:rFonts w:eastAsia="Calibri"/>
          </w:rPr>
          <w:t>по использовани</w:t>
        </w:r>
      </w:ins>
      <w:ins w:id="2840" w:author="VP03" w:date="2017-09-11T06:20:00Z">
        <w:r w:rsidR="00D020DD">
          <w:rPr>
            <w:rFonts w:eastAsia="Calibri"/>
          </w:rPr>
          <w:t xml:space="preserve">ю профессиональной подвижной связи и спутниковой связи для </w:t>
        </w:r>
        <w:r w:rsidR="00D020DD">
          <w:rPr>
            <w:rFonts w:eastAsia="Calibri"/>
            <w:lang w:val="en-US"/>
          </w:rPr>
          <w:t>IoT</w:t>
        </w:r>
        <w:r w:rsidR="00D020DD" w:rsidRPr="00D020DD">
          <w:rPr>
            <w:rFonts w:eastAsia="Calibri"/>
            <w:rPrChange w:id="2841" w:author="VP03" w:date="2017-09-11T06:20:00Z">
              <w:rPr>
                <w:rFonts w:eastAsia="Calibri"/>
                <w:lang w:val="en-US"/>
              </w:rPr>
            </w:rPrChange>
          </w:rPr>
          <w:t>.</w:t>
        </w:r>
      </w:ins>
    </w:p>
    <w:p w:rsidR="00D020DD" w:rsidRPr="00D020DD" w:rsidRDefault="00D020DD" w:rsidP="00D020DD">
      <w:pPr>
        <w:ind w:firstLine="567"/>
        <w:rPr>
          <w:ins w:id="2842" w:author="VP03" w:date="2017-09-11T06:20:00Z"/>
          <w:rFonts w:eastAsia="Calibri"/>
          <w:rPrChange w:id="2843" w:author="VP03" w:date="2017-09-11T06:24:00Z">
            <w:rPr>
              <w:ins w:id="2844" w:author="VP03" w:date="2017-09-11T06:20:00Z"/>
              <w:rFonts w:eastAsia="Calibri"/>
            </w:rPr>
          </w:rPrChange>
        </w:rPr>
        <w:pPrChange w:id="2845" w:author="VP03" w:date="2017-09-11T06:08:00Z">
          <w:pPr>
            <w:pStyle w:val="ECCParagraph"/>
          </w:pPr>
        </w:pPrChange>
      </w:pPr>
      <w:ins w:id="2846" w:author="VP03" w:date="2017-09-11T06:21:00Z">
        <w:r>
          <w:rPr>
            <w:rFonts w:eastAsia="Calibri"/>
          </w:rPr>
          <w:t xml:space="preserve">Для понимания приоритетов в выборе той или иной технологии для решения практических задач в отчете приведены примеры сравнения технологий по различным параметрам: </w:t>
        </w:r>
        <w:r>
          <w:rPr>
            <w:rStyle w:val="Hyperlink"/>
            <w:rFonts w:eastAsia="MS Mincho" w:cs="Arial"/>
            <w:noProof/>
            <w:color w:val="000000" w:themeColor="text1"/>
            <w:szCs w:val="20"/>
            <w:u w:val="none"/>
          </w:rPr>
          <w:t xml:space="preserve">стоимость, энергоэффективность, требуемая дальность, требуемая задержка, стоимости, наличия инфратсруктуры, необходимости создания собственной сети или </w:t>
        </w:r>
        <w:r>
          <w:rPr>
            <w:rStyle w:val="Hyperlink"/>
            <w:rFonts w:eastAsia="MS Mincho" w:cs="Arial"/>
            <w:noProof/>
            <w:color w:val="000000" w:themeColor="text1"/>
            <w:szCs w:val="20"/>
            <w:u w:val="none"/>
          </w:rPr>
          <w:lastRenderedPageBreak/>
          <w:t xml:space="preserve">использования сети оператора. </w:t>
        </w:r>
      </w:ins>
      <w:ins w:id="2847" w:author="VP03" w:date="2017-09-11T06:22:00Z">
        <w:r>
          <w:rPr>
            <w:rStyle w:val="Hyperlink"/>
            <w:rFonts w:eastAsia="MS Mincho" w:cs="Arial"/>
            <w:noProof/>
            <w:color w:val="000000" w:themeColor="text1"/>
            <w:szCs w:val="20"/>
            <w:u w:val="none"/>
          </w:rPr>
          <w:t xml:space="preserve">Как показал анализ, многобразие применений </w:t>
        </w:r>
        <w:r>
          <w:rPr>
            <w:rStyle w:val="Hyperlink"/>
            <w:rFonts w:eastAsia="MS Mincho" w:cs="Arial"/>
            <w:noProof/>
            <w:color w:val="000000" w:themeColor="text1"/>
            <w:szCs w:val="20"/>
            <w:u w:val="none"/>
            <w:lang w:val="en-US"/>
          </w:rPr>
          <w:t>IoT</w:t>
        </w:r>
        <w:r w:rsidRPr="00D020DD">
          <w:rPr>
            <w:rStyle w:val="Hyperlink"/>
            <w:rFonts w:eastAsia="MS Mincho" w:cs="Arial"/>
            <w:noProof/>
            <w:color w:val="000000" w:themeColor="text1"/>
            <w:szCs w:val="20"/>
            <w:u w:val="none"/>
            <w:rPrChange w:id="2848" w:author="VP03" w:date="2017-09-11T06:22:00Z">
              <w:rPr>
                <w:rStyle w:val="Hyperlink"/>
                <w:rFonts w:cs="Arial"/>
                <w:color w:val="000000" w:themeColor="text1"/>
                <w:u w:val="none"/>
                <w:lang w:val="en-US"/>
              </w:rPr>
            </w:rPrChange>
          </w:rPr>
          <w:t xml:space="preserve"> </w:t>
        </w:r>
        <w:r>
          <w:rPr>
            <w:rStyle w:val="Hyperlink"/>
            <w:rFonts w:eastAsia="MS Mincho" w:cs="Arial"/>
            <w:noProof/>
            <w:color w:val="000000" w:themeColor="text1"/>
            <w:szCs w:val="20"/>
            <w:u w:val="none"/>
          </w:rPr>
          <w:t>с очень разнородными требованиями по покрытию, надежности, пропускной способности, энергоэффективности и задержке</w:t>
        </w:r>
      </w:ins>
      <w:ins w:id="2849" w:author="VP03" w:date="2017-09-11T06:23:00Z">
        <w:r>
          <w:rPr>
            <w:rStyle w:val="Hyperlink"/>
            <w:rFonts w:eastAsia="MS Mincho" w:cs="Arial"/>
            <w:noProof/>
            <w:color w:val="000000" w:themeColor="text1"/>
            <w:szCs w:val="20"/>
            <w:u w:val="none"/>
          </w:rPr>
          <w:t xml:space="preserve"> невозможно удовлетворить с использованием только одного типа технологий. Более того, в анализе показано, что даже в рамках сетей </w:t>
        </w:r>
        <w:r>
          <w:rPr>
            <w:rStyle w:val="Hyperlink"/>
            <w:rFonts w:eastAsia="MS Mincho" w:cs="Arial"/>
            <w:noProof/>
            <w:color w:val="000000" w:themeColor="text1"/>
            <w:szCs w:val="20"/>
            <w:u w:val="none"/>
            <w:lang w:val="en-US"/>
          </w:rPr>
          <w:t>LPWAN</w:t>
        </w:r>
        <w:r w:rsidRPr="00D020DD">
          <w:rPr>
            <w:rStyle w:val="Hyperlink"/>
            <w:rFonts w:eastAsia="MS Mincho" w:cs="Arial"/>
            <w:noProof/>
            <w:color w:val="000000" w:themeColor="text1"/>
            <w:szCs w:val="20"/>
            <w:u w:val="none"/>
            <w:rPrChange w:id="2850" w:author="VP03" w:date="2017-09-11T06:23:00Z">
              <w:rPr>
                <w:rStyle w:val="Hyperlink"/>
                <w:rFonts w:cs="Arial"/>
                <w:color w:val="000000" w:themeColor="text1"/>
                <w:u w:val="none"/>
                <w:lang w:val="en-US"/>
              </w:rPr>
            </w:rPrChange>
          </w:rPr>
          <w:t xml:space="preserve"> </w:t>
        </w:r>
        <w:r>
          <w:rPr>
            <w:rStyle w:val="Hyperlink"/>
            <w:rFonts w:eastAsia="MS Mincho" w:cs="Arial"/>
            <w:noProof/>
            <w:color w:val="000000" w:themeColor="text1"/>
            <w:szCs w:val="20"/>
            <w:u w:val="none"/>
          </w:rPr>
          <w:t>существуют различия, связанные с оптимизацией под различные тиып</w:t>
        </w:r>
      </w:ins>
      <w:ins w:id="2851" w:author="VP03" w:date="2017-09-11T06:24:00Z">
        <w:r>
          <w:rPr>
            <w:rStyle w:val="Hyperlink"/>
            <w:rFonts w:eastAsia="MS Mincho" w:cs="Arial"/>
            <w:noProof/>
            <w:color w:val="000000" w:themeColor="text1"/>
            <w:szCs w:val="20"/>
            <w:u w:val="none"/>
          </w:rPr>
          <w:t xml:space="preserve"> устройств </w:t>
        </w:r>
        <w:r>
          <w:rPr>
            <w:rStyle w:val="Hyperlink"/>
            <w:rFonts w:eastAsia="MS Mincho" w:cs="Arial"/>
            <w:noProof/>
            <w:color w:val="000000" w:themeColor="text1"/>
            <w:szCs w:val="20"/>
            <w:u w:val="none"/>
            <w:lang w:val="en-US"/>
          </w:rPr>
          <w:t>IoT</w:t>
        </w:r>
        <w:r w:rsidRPr="00D020DD">
          <w:rPr>
            <w:rStyle w:val="Hyperlink"/>
            <w:rFonts w:eastAsia="MS Mincho" w:cs="Arial"/>
            <w:noProof/>
            <w:color w:val="000000" w:themeColor="text1"/>
            <w:szCs w:val="20"/>
            <w:u w:val="none"/>
            <w:rPrChange w:id="2852" w:author="VP03" w:date="2017-09-11T06:24:00Z">
              <w:rPr>
                <w:rStyle w:val="Hyperlink"/>
                <w:rFonts w:cs="Arial"/>
                <w:color w:val="000000" w:themeColor="text1"/>
                <w:u w:val="none"/>
                <w:lang w:val="en-US"/>
              </w:rPr>
            </w:rPrChange>
          </w:rPr>
          <w:t xml:space="preserve">. </w:t>
        </w:r>
        <w:r>
          <w:rPr>
            <w:rStyle w:val="Hyperlink"/>
            <w:rFonts w:eastAsia="MS Mincho" w:cs="Arial"/>
            <w:noProof/>
            <w:color w:val="000000" w:themeColor="text1"/>
            <w:szCs w:val="20"/>
            <w:u w:val="none"/>
          </w:rPr>
          <w:t xml:space="preserve">Все это делает необходимым создание условий для гармоничного развития различных радиотехнологий для </w:t>
        </w:r>
        <w:r>
          <w:rPr>
            <w:rStyle w:val="Hyperlink"/>
            <w:rFonts w:eastAsia="MS Mincho" w:cs="Arial"/>
            <w:noProof/>
            <w:color w:val="000000" w:themeColor="text1"/>
            <w:szCs w:val="20"/>
            <w:u w:val="none"/>
            <w:lang w:val="en-US"/>
          </w:rPr>
          <w:t>IoT</w:t>
        </w:r>
        <w:r w:rsidRPr="00D020DD">
          <w:rPr>
            <w:rStyle w:val="Hyperlink"/>
            <w:rFonts w:eastAsia="MS Mincho" w:cs="Arial"/>
            <w:noProof/>
            <w:color w:val="000000" w:themeColor="text1"/>
            <w:szCs w:val="20"/>
            <w:u w:val="none"/>
            <w:rPrChange w:id="2853" w:author="VP03" w:date="2017-09-11T06:24:00Z">
              <w:rPr>
                <w:rStyle w:val="Hyperlink"/>
                <w:rFonts w:cs="Arial"/>
                <w:color w:val="000000" w:themeColor="text1"/>
                <w:u w:val="none"/>
                <w:lang w:val="en-US"/>
              </w:rPr>
            </w:rPrChange>
          </w:rPr>
          <w:t xml:space="preserve"> </w:t>
        </w:r>
        <w:r>
          <w:rPr>
            <w:rStyle w:val="Hyperlink"/>
            <w:rFonts w:eastAsia="MS Mincho" w:cs="Arial"/>
            <w:noProof/>
            <w:color w:val="000000" w:themeColor="text1"/>
            <w:szCs w:val="20"/>
            <w:u w:val="none"/>
          </w:rPr>
          <w:t>и обеспечения их радиочастотным ресурсом.</w:t>
        </w:r>
      </w:ins>
    </w:p>
    <w:p w:rsidR="00DA706D" w:rsidRDefault="00DA706D" w:rsidP="00236E2D">
      <w:pPr>
        <w:ind w:firstLine="567"/>
        <w:rPr>
          <w:ins w:id="2854" w:author="VP03" w:date="2017-09-11T06:29:00Z"/>
          <w:rFonts w:eastAsia="Calibri"/>
        </w:rPr>
        <w:pPrChange w:id="2855" w:author="VP03" w:date="2017-09-11T06:08:00Z">
          <w:pPr>
            <w:pStyle w:val="ECCParagraph"/>
          </w:pPr>
        </w:pPrChange>
      </w:pPr>
      <w:ins w:id="2856" w:author="VP03" w:date="2017-09-11T06:25:00Z">
        <w:r>
          <w:rPr>
            <w:rFonts w:eastAsia="Calibri"/>
          </w:rPr>
          <w:t xml:space="preserve">4. </w:t>
        </w:r>
      </w:ins>
      <w:ins w:id="2857" w:author="VP03" w:date="2017-09-11T06:26:00Z">
        <w:r>
          <w:rPr>
            <w:rFonts w:eastAsia="Calibri"/>
          </w:rPr>
          <w:t xml:space="preserve">Вопросы радиочастотного обеспечения наиболее актуальны в настоящее время для устройств малого радиуса действия в безлицензионных полосах радиочастот, которые составляют основу сетей </w:t>
        </w:r>
        <w:r>
          <w:rPr>
            <w:rFonts w:eastAsia="Calibri"/>
            <w:lang w:val="en-US"/>
          </w:rPr>
          <w:t>LPLA</w:t>
        </w:r>
      </w:ins>
      <w:ins w:id="2858" w:author="VP03" w:date="2017-09-11T06:27:00Z">
        <w:r>
          <w:rPr>
            <w:rFonts w:eastAsia="Calibri"/>
          </w:rPr>
          <w:t xml:space="preserve">, а также и целого ряда технологий </w:t>
        </w:r>
        <w:r>
          <w:rPr>
            <w:rFonts w:eastAsia="Calibri"/>
            <w:lang w:val="en-US"/>
          </w:rPr>
          <w:t>LPWA</w:t>
        </w:r>
        <w:r>
          <w:rPr>
            <w:rFonts w:eastAsia="Calibri"/>
          </w:rPr>
          <w:t xml:space="preserve"> в безлицензионных полосах радиочастот. Также </w:t>
        </w:r>
      </w:ins>
      <w:ins w:id="2859" w:author="VP03" w:date="2017-09-11T06:28:00Z">
        <w:r>
          <w:rPr>
            <w:rFonts w:eastAsia="Calibri"/>
          </w:rPr>
          <w:t>актуальным</w:t>
        </w:r>
      </w:ins>
      <w:ins w:id="2860" w:author="VP03" w:date="2017-09-11T06:27:00Z">
        <w:r>
          <w:rPr>
            <w:rFonts w:eastAsia="Calibri"/>
          </w:rPr>
          <w:t xml:space="preserve"> являетс</w:t>
        </w:r>
      </w:ins>
      <w:ins w:id="2861" w:author="VP03" w:date="2017-09-11T06:28:00Z">
        <w:r>
          <w:rPr>
            <w:rFonts w:eastAsia="Calibri"/>
          </w:rPr>
          <w:t xml:space="preserve">я и регулирование использования полос радиочастот сотовой подвижной связи для внедрения технологий </w:t>
        </w:r>
        <w:r>
          <w:rPr>
            <w:rFonts w:eastAsia="Calibri"/>
            <w:lang w:val="en-US"/>
          </w:rPr>
          <w:t>LPWA</w:t>
        </w:r>
        <w:r w:rsidRPr="00DA706D">
          <w:rPr>
            <w:rFonts w:eastAsia="Calibri"/>
            <w:rPrChange w:id="2862" w:author="VP03" w:date="2017-09-11T06:28:00Z">
              <w:rPr>
                <w:rFonts w:eastAsia="Calibri"/>
                <w:lang w:val="en-US"/>
              </w:rPr>
            </w:rPrChange>
          </w:rPr>
          <w:t xml:space="preserve"> </w:t>
        </w:r>
        <w:r>
          <w:rPr>
            <w:rFonts w:eastAsia="Calibri"/>
          </w:rPr>
          <w:t xml:space="preserve">в лицензируемых полосах радиочастот. </w:t>
        </w:r>
      </w:ins>
    </w:p>
    <w:p w:rsidR="006032B8" w:rsidRDefault="00DA706D" w:rsidP="00236E2D">
      <w:pPr>
        <w:ind w:firstLine="567"/>
        <w:rPr>
          <w:ins w:id="2863" w:author="VP03" w:date="2017-09-11T06:33:00Z"/>
          <w:rFonts w:eastAsia="Calibri"/>
        </w:rPr>
        <w:pPrChange w:id="2864" w:author="VP03" w:date="2017-09-11T06:08:00Z">
          <w:pPr>
            <w:pStyle w:val="ECCParagraph"/>
          </w:pPr>
        </w:pPrChange>
      </w:pPr>
      <w:ins w:id="2865" w:author="VP03" w:date="2017-09-11T06:29:00Z">
        <w:r>
          <w:rPr>
            <w:rFonts w:eastAsia="Calibri"/>
          </w:rPr>
          <w:t xml:space="preserve">Радиочастотное обеспечение устройств малого радиуса действия </w:t>
        </w:r>
      </w:ins>
      <w:ins w:id="2866" w:author="VP03" w:date="2017-09-11T06:30:00Z">
        <w:r>
          <w:rPr>
            <w:rFonts w:eastAsia="Calibri"/>
          </w:rPr>
          <w:t>во всех странах РСС уже достаточно изучено и сформировано, тем не менее требуется обеспечение и соответствующих условий использования данных полос радиочастот. Д</w:t>
        </w:r>
      </w:ins>
      <w:ins w:id="2867" w:author="VP03" w:date="2017-09-11T06:31:00Z">
        <w:r>
          <w:rPr>
            <w:rFonts w:eastAsia="Calibri"/>
          </w:rPr>
          <w:t xml:space="preserve">ля сетей </w:t>
        </w:r>
        <w:r>
          <w:rPr>
            <w:rFonts w:eastAsia="Calibri"/>
            <w:lang w:val="en-US"/>
          </w:rPr>
          <w:t>LPWA</w:t>
        </w:r>
        <w:r w:rsidRPr="00DA706D">
          <w:rPr>
            <w:rFonts w:eastAsia="Calibri"/>
            <w:rPrChange w:id="2868" w:author="VP03" w:date="2017-09-11T06:31:00Z">
              <w:rPr>
                <w:rFonts w:eastAsia="Calibri"/>
                <w:lang w:val="en-US"/>
              </w:rPr>
            </w:rPrChange>
          </w:rPr>
          <w:t xml:space="preserve"> </w:t>
        </w:r>
        <w:r>
          <w:rPr>
            <w:rFonts w:eastAsia="Calibri"/>
          </w:rPr>
          <w:t xml:space="preserve">в </w:t>
        </w:r>
      </w:ins>
      <w:ins w:id="2869" w:author="VP03" w:date="2017-09-11T06:33:00Z">
        <w:r>
          <w:rPr>
            <w:rFonts w:eastAsia="Calibri"/>
          </w:rPr>
          <w:t>безлицензионных</w:t>
        </w:r>
      </w:ins>
      <w:ins w:id="2870" w:author="VP03" w:date="2017-09-11T06:31:00Z">
        <w:r>
          <w:rPr>
            <w:rFonts w:eastAsia="Calibri"/>
          </w:rPr>
          <w:t xml:space="preserve"> полосах радиочастот следует отметить диапазоны радиоча</w:t>
        </w:r>
      </w:ins>
      <w:ins w:id="2871" w:author="VP03" w:date="2017-09-11T06:32:00Z">
        <w:r>
          <w:rPr>
            <w:rFonts w:eastAsia="Calibri"/>
          </w:rPr>
          <w:t>сто</w:t>
        </w:r>
      </w:ins>
      <w:ins w:id="2872" w:author="VP03" w:date="2017-09-11T06:31:00Z">
        <w:r>
          <w:rPr>
            <w:rFonts w:eastAsia="Calibri"/>
          </w:rPr>
          <w:t xml:space="preserve">т </w:t>
        </w:r>
      </w:ins>
      <w:ins w:id="2873" w:author="VP03" w:date="2017-09-11T06:32:00Z">
        <w:r>
          <w:rPr>
            <w:rFonts w:eastAsia="Calibri"/>
          </w:rPr>
          <w:t>168 МГц, 868</w:t>
        </w:r>
      </w:ins>
      <w:ins w:id="2874" w:author="VP03" w:date="2017-09-11T06:16:00Z">
        <w:r w:rsidR="006032B8">
          <w:rPr>
            <w:rFonts w:eastAsia="Calibri"/>
          </w:rPr>
          <w:t xml:space="preserve"> </w:t>
        </w:r>
      </w:ins>
      <w:ins w:id="2875" w:author="VP03" w:date="2017-09-11T06:32:00Z">
        <w:r>
          <w:rPr>
            <w:rFonts w:eastAsia="Calibri"/>
          </w:rPr>
          <w:t xml:space="preserve">МГц и 2400 </w:t>
        </w:r>
      </w:ins>
      <w:ins w:id="2876" w:author="VP03" w:date="2017-09-11T06:33:00Z">
        <w:r>
          <w:rPr>
            <w:rFonts w:eastAsia="Calibri"/>
          </w:rPr>
          <w:t xml:space="preserve">МГц. </w:t>
        </w:r>
      </w:ins>
    </w:p>
    <w:p w:rsidR="00DA706D" w:rsidRDefault="00DA706D" w:rsidP="00236E2D">
      <w:pPr>
        <w:ind w:firstLine="567"/>
        <w:rPr>
          <w:ins w:id="2877" w:author="VP03" w:date="2017-09-11T06:39:00Z"/>
          <w:rFonts w:eastAsia="Calibri"/>
        </w:rPr>
        <w:pPrChange w:id="2878" w:author="VP03" w:date="2017-09-11T06:08:00Z">
          <w:pPr>
            <w:pStyle w:val="ECCParagraph"/>
          </w:pPr>
        </w:pPrChange>
      </w:pPr>
      <w:ins w:id="2879" w:author="VP03" w:date="2017-09-11T06:33:00Z">
        <w:r>
          <w:rPr>
            <w:rFonts w:eastAsia="Calibri"/>
          </w:rPr>
          <w:t xml:space="preserve">Для таких радиоинтерфейсов </w:t>
        </w:r>
        <w:r>
          <w:rPr>
            <w:rFonts w:eastAsia="Calibri"/>
            <w:lang w:val="en-US"/>
          </w:rPr>
          <w:t>LPWA</w:t>
        </w:r>
        <w:r w:rsidRPr="00DA706D">
          <w:rPr>
            <w:rFonts w:eastAsia="Calibri"/>
            <w:rPrChange w:id="2880" w:author="VP03" w:date="2017-09-11T06:33:00Z">
              <w:rPr>
                <w:rFonts w:eastAsia="Calibri"/>
                <w:lang w:val="en-US"/>
              </w:rPr>
            </w:rPrChange>
          </w:rPr>
          <w:t xml:space="preserve"> </w:t>
        </w:r>
        <w:r>
          <w:rPr>
            <w:rFonts w:eastAsia="Calibri"/>
          </w:rPr>
          <w:t xml:space="preserve">в лицензируемых полосах радиочастот </w:t>
        </w:r>
      </w:ins>
      <w:ins w:id="2881" w:author="VP03" w:date="2017-09-11T06:34:00Z">
        <w:r>
          <w:rPr>
            <w:rFonts w:eastAsia="Calibri"/>
          </w:rPr>
          <w:t xml:space="preserve">как </w:t>
        </w:r>
        <w:r>
          <w:rPr>
            <w:rFonts w:eastAsia="Calibri"/>
            <w:lang w:val="en-US"/>
          </w:rPr>
          <w:t>EC</w:t>
        </w:r>
        <w:r w:rsidRPr="00DA706D">
          <w:rPr>
            <w:rFonts w:eastAsia="Calibri"/>
            <w:rPrChange w:id="2882" w:author="VP03" w:date="2017-09-11T06:34:00Z">
              <w:rPr>
                <w:rFonts w:eastAsia="Calibri"/>
                <w:lang w:val="en-US"/>
              </w:rPr>
            </w:rPrChange>
          </w:rPr>
          <w:t>-</w:t>
        </w:r>
        <w:r>
          <w:rPr>
            <w:rFonts w:eastAsia="Calibri"/>
            <w:lang w:val="en-US"/>
          </w:rPr>
          <w:t>GSM</w:t>
        </w:r>
        <w:r w:rsidRPr="00DA706D">
          <w:rPr>
            <w:rFonts w:eastAsia="Calibri"/>
            <w:rPrChange w:id="2883" w:author="VP03" w:date="2017-09-11T06:34:00Z">
              <w:rPr>
                <w:rFonts w:eastAsia="Calibri"/>
                <w:lang w:val="en-US"/>
              </w:rPr>
            </w:rPrChange>
          </w:rPr>
          <w:t xml:space="preserve"> </w:t>
        </w:r>
        <w:r>
          <w:rPr>
            <w:rFonts w:eastAsia="Calibri"/>
          </w:rPr>
          <w:t xml:space="preserve">и </w:t>
        </w:r>
        <w:r>
          <w:rPr>
            <w:rFonts w:eastAsia="Calibri"/>
            <w:lang w:val="en-US"/>
          </w:rPr>
          <w:t>LTE</w:t>
        </w:r>
        <w:r w:rsidRPr="00DA706D">
          <w:rPr>
            <w:rFonts w:eastAsia="Calibri"/>
            <w:rPrChange w:id="2884" w:author="VP03" w:date="2017-09-11T06:34:00Z">
              <w:rPr>
                <w:rFonts w:eastAsia="Calibri"/>
                <w:lang w:val="en-US"/>
              </w:rPr>
            </w:rPrChange>
          </w:rPr>
          <w:t>-</w:t>
        </w:r>
        <w:r>
          <w:rPr>
            <w:rFonts w:eastAsia="Calibri"/>
            <w:lang w:val="en-US"/>
          </w:rPr>
          <w:t>MTC</w:t>
        </w:r>
        <w:r w:rsidRPr="00DA706D">
          <w:rPr>
            <w:rFonts w:eastAsia="Calibri"/>
            <w:rPrChange w:id="2885" w:author="VP03" w:date="2017-09-11T06:34:00Z">
              <w:rPr>
                <w:rFonts w:eastAsia="Calibri"/>
                <w:lang w:val="en-US"/>
              </w:rPr>
            </w:rPrChange>
          </w:rPr>
          <w:t>/</w:t>
        </w:r>
        <w:r>
          <w:rPr>
            <w:rFonts w:eastAsia="Calibri"/>
            <w:lang w:val="en-US"/>
          </w:rPr>
          <w:t>eMTC</w:t>
        </w:r>
        <w:r w:rsidRPr="00DA706D">
          <w:rPr>
            <w:rFonts w:eastAsia="Calibri"/>
            <w:rPrChange w:id="2886" w:author="VP03" w:date="2017-09-11T06:34:00Z">
              <w:rPr>
                <w:rFonts w:eastAsia="Calibri"/>
                <w:lang w:val="en-US"/>
              </w:rPr>
            </w:rPrChange>
          </w:rPr>
          <w:t xml:space="preserve"> </w:t>
        </w:r>
        <w:r>
          <w:rPr>
            <w:rFonts w:eastAsia="Calibri"/>
          </w:rPr>
          <w:t xml:space="preserve">радиочастотное обеспечение полностью решается в рамках радиочастотного обеспечения </w:t>
        </w:r>
      </w:ins>
      <w:ins w:id="2887" w:author="VP03" w:date="2017-09-11T06:35:00Z">
        <w:r>
          <w:rPr>
            <w:rFonts w:eastAsia="Calibri"/>
          </w:rPr>
          <w:t xml:space="preserve">сетей </w:t>
        </w:r>
        <w:r>
          <w:rPr>
            <w:rFonts w:eastAsia="Calibri"/>
            <w:lang w:val="en-US"/>
          </w:rPr>
          <w:t>GSM</w:t>
        </w:r>
        <w:r w:rsidRPr="00DA706D">
          <w:rPr>
            <w:rFonts w:eastAsia="Calibri"/>
            <w:rPrChange w:id="2888" w:author="VP03" w:date="2017-09-11T06:35:00Z">
              <w:rPr>
                <w:rFonts w:eastAsia="Calibri"/>
                <w:lang w:val="en-US"/>
              </w:rPr>
            </w:rPrChange>
          </w:rPr>
          <w:t xml:space="preserve"> </w:t>
        </w:r>
        <w:r>
          <w:rPr>
            <w:rFonts w:eastAsia="Calibri"/>
          </w:rPr>
          <w:t xml:space="preserve">и </w:t>
        </w:r>
        <w:r>
          <w:rPr>
            <w:rFonts w:eastAsia="Calibri"/>
            <w:lang w:val="en-US"/>
          </w:rPr>
          <w:t>LTE</w:t>
        </w:r>
        <w:r w:rsidRPr="00DA706D">
          <w:rPr>
            <w:rFonts w:eastAsia="Calibri"/>
            <w:rPrChange w:id="2889" w:author="VP03" w:date="2017-09-11T06:35:00Z">
              <w:rPr>
                <w:rFonts w:eastAsia="Calibri"/>
                <w:lang w:val="en-US"/>
              </w:rPr>
            </w:rPrChange>
          </w:rPr>
          <w:t xml:space="preserve">. </w:t>
        </w:r>
        <w:r>
          <w:rPr>
            <w:rFonts w:eastAsia="Calibri"/>
          </w:rPr>
          <w:t xml:space="preserve">Аналогичная ситуация справедлива и для радиоинтерфейса </w:t>
        </w:r>
        <w:r>
          <w:rPr>
            <w:rFonts w:eastAsia="Calibri"/>
            <w:lang w:val="en-US"/>
          </w:rPr>
          <w:t>NB</w:t>
        </w:r>
        <w:r w:rsidRPr="00DA706D">
          <w:rPr>
            <w:rFonts w:eastAsia="Calibri"/>
            <w:rPrChange w:id="2890" w:author="VP03" w:date="2017-09-11T06:35:00Z">
              <w:rPr>
                <w:rFonts w:eastAsia="Calibri"/>
                <w:lang w:val="en-US"/>
              </w:rPr>
            </w:rPrChange>
          </w:rPr>
          <w:t>-</w:t>
        </w:r>
        <w:r>
          <w:rPr>
            <w:rFonts w:eastAsia="Calibri"/>
            <w:lang w:val="en-US"/>
          </w:rPr>
          <w:t>IoT</w:t>
        </w:r>
        <w:r>
          <w:rPr>
            <w:rFonts w:eastAsia="Calibri"/>
          </w:rPr>
          <w:t xml:space="preserve">, который может внедряться как внутри канала </w:t>
        </w:r>
        <w:r>
          <w:rPr>
            <w:rFonts w:eastAsia="Calibri"/>
            <w:lang w:val="en-US"/>
          </w:rPr>
          <w:t>LTE</w:t>
        </w:r>
        <w:r>
          <w:rPr>
            <w:rFonts w:eastAsia="Calibri"/>
          </w:rPr>
          <w:t xml:space="preserve">, так и внутри канала </w:t>
        </w:r>
        <w:r>
          <w:rPr>
            <w:rFonts w:eastAsia="Calibri"/>
            <w:lang w:val="en-US"/>
          </w:rPr>
          <w:t>GSM</w:t>
        </w:r>
        <w:r w:rsidRPr="00DA706D">
          <w:rPr>
            <w:rFonts w:eastAsia="Calibri"/>
            <w:rPrChange w:id="2891" w:author="VP03" w:date="2017-09-11T06:35:00Z">
              <w:rPr>
                <w:rFonts w:eastAsia="Calibri"/>
                <w:lang w:val="en-US"/>
              </w:rPr>
            </w:rPrChange>
          </w:rPr>
          <w:t xml:space="preserve">. </w:t>
        </w:r>
      </w:ins>
      <w:ins w:id="2892" w:author="VP03" w:date="2017-09-11T06:38:00Z">
        <w:r>
          <w:rPr>
            <w:rFonts w:eastAsia="Calibri"/>
          </w:rPr>
          <w:t xml:space="preserve">Однако для технологии </w:t>
        </w:r>
        <w:r>
          <w:rPr>
            <w:rFonts w:eastAsia="Calibri"/>
            <w:lang w:val="en-US"/>
          </w:rPr>
          <w:t>NB</w:t>
        </w:r>
        <w:r w:rsidRPr="00DA706D">
          <w:rPr>
            <w:rFonts w:eastAsia="Calibri"/>
            <w:rPrChange w:id="2893" w:author="VP03" w:date="2017-09-11T06:38:00Z">
              <w:rPr>
                <w:rFonts w:eastAsia="Calibri"/>
                <w:lang w:val="en-US"/>
              </w:rPr>
            </w:rPrChange>
          </w:rPr>
          <w:t>-</w:t>
        </w:r>
        <w:r>
          <w:rPr>
            <w:rFonts w:eastAsia="Calibri"/>
            <w:lang w:val="en-US"/>
          </w:rPr>
          <w:t>IoT</w:t>
        </w:r>
        <w:r w:rsidRPr="00DA706D">
          <w:rPr>
            <w:rFonts w:eastAsia="Calibri"/>
            <w:rPrChange w:id="2894" w:author="VP03" w:date="2017-09-11T06:38:00Z">
              <w:rPr>
                <w:rFonts w:eastAsia="Calibri"/>
                <w:lang w:val="en-US"/>
              </w:rPr>
            </w:rPrChange>
          </w:rPr>
          <w:t xml:space="preserve"> </w:t>
        </w:r>
        <w:r>
          <w:rPr>
            <w:rFonts w:eastAsia="Calibri"/>
          </w:rPr>
          <w:t xml:space="preserve">характерно ее внедрение в ограниченном наборе полос радиочастот преимущественно ниже 1 ГГц с целью достижения наилучшего покрытия и формирования массового рынка однотипных </w:t>
        </w:r>
      </w:ins>
      <w:ins w:id="2895" w:author="VP03" w:date="2017-09-11T06:39:00Z">
        <w:r>
          <w:rPr>
            <w:rFonts w:eastAsia="Calibri"/>
          </w:rPr>
          <w:t>радиомодулей.</w:t>
        </w:r>
      </w:ins>
      <w:ins w:id="2896" w:author="VP03" w:date="2017-09-11T06:37:00Z">
        <w:r>
          <w:rPr>
            <w:rFonts w:eastAsia="Calibri"/>
          </w:rPr>
          <w:t xml:space="preserve"> </w:t>
        </w:r>
      </w:ins>
    </w:p>
    <w:p w:rsidR="00DA706D" w:rsidRDefault="00DA706D" w:rsidP="00DA706D">
      <w:pPr>
        <w:ind w:firstLine="567"/>
        <w:rPr>
          <w:ins w:id="2897" w:author="VP03" w:date="2017-09-11T06:40:00Z"/>
          <w:rStyle w:val="Hyperlink"/>
          <w:color w:val="000000" w:themeColor="text1"/>
          <w:u w:val="none"/>
        </w:rPr>
      </w:pPr>
      <w:ins w:id="2898" w:author="VP03" w:date="2017-09-11T06:39:00Z">
        <w:r>
          <w:rPr>
            <w:rFonts w:eastAsia="Calibri"/>
          </w:rPr>
          <w:t>Несмотря на пристальное внимание к гармонизации полос радиочастот для радиоте</w:t>
        </w:r>
      </w:ins>
      <w:ins w:id="2899" w:author="VP03" w:date="2017-09-11T06:40:00Z">
        <w:r>
          <w:rPr>
            <w:rFonts w:eastAsia="Calibri"/>
          </w:rPr>
          <w:t xml:space="preserve">хнологий </w:t>
        </w:r>
        <w:r>
          <w:rPr>
            <w:rFonts w:eastAsia="Calibri"/>
            <w:lang w:val="en-US"/>
          </w:rPr>
          <w:t>IoT</w:t>
        </w:r>
        <w:r>
          <w:rPr>
            <w:rFonts w:eastAsia="Calibri"/>
          </w:rPr>
          <w:t xml:space="preserve">, столь большое </w:t>
        </w:r>
      </w:ins>
      <w:ins w:id="2900" w:author="VP03" w:date="2017-09-11T06:41:00Z">
        <w:r>
          <w:rPr>
            <w:rFonts w:eastAsia="Calibri"/>
          </w:rPr>
          <w:t>многообразие</w:t>
        </w:r>
      </w:ins>
      <w:ins w:id="2901" w:author="VP03" w:date="2017-09-11T06:40:00Z">
        <w:r>
          <w:rPr>
            <w:rFonts w:eastAsia="Calibri"/>
          </w:rPr>
          <w:t xml:space="preserve"> технологий и диапазонов радиочастот не поддается четкому регулированию. </w:t>
        </w:r>
        <w:r>
          <w:rPr>
            <w:rStyle w:val="Hyperlink"/>
            <w:color w:val="000000" w:themeColor="text1"/>
            <w:u w:val="none"/>
          </w:rPr>
          <w:t xml:space="preserve">При этом наиболее вероятным сценарием гармонизации использования полос радиочастот станут рыночные механизмы. Так, при достаточно широких возможностях использования полос радиочастот как сотовой связи, так и устройств малого радиуса действия фактическое внедрение и массовый рынок будут формироваться вокруг более узкого набора полос радиочастот, доступных в большом числе стран и обеспечивающих благоприятные условия распространения волн, а также простоту реализации оборудования. </w:t>
        </w:r>
      </w:ins>
      <w:ins w:id="2902" w:author="VP03" w:date="2017-09-11T06:41:00Z">
        <w:r>
          <w:rPr>
            <w:rStyle w:val="Hyperlink"/>
            <w:color w:val="000000" w:themeColor="text1"/>
            <w:u w:val="none"/>
          </w:rPr>
          <w:t xml:space="preserve">При этом на международном уровне проводятся исследования для информирования администраций связи о тенденциях развития технологий радиосвязи для </w:t>
        </w:r>
        <w:r>
          <w:rPr>
            <w:rStyle w:val="Hyperlink"/>
            <w:color w:val="000000" w:themeColor="text1"/>
            <w:u w:val="none"/>
            <w:lang w:val="en-US"/>
          </w:rPr>
          <w:t>IoT</w:t>
        </w:r>
        <w:r>
          <w:rPr>
            <w:rStyle w:val="Hyperlink"/>
            <w:color w:val="000000" w:themeColor="text1"/>
            <w:u w:val="none"/>
          </w:rPr>
          <w:t xml:space="preserve"> и используемых ими полос радиочастот</w:t>
        </w:r>
        <w:r w:rsidRPr="006B6437">
          <w:rPr>
            <w:rStyle w:val="Hyperlink"/>
            <w:color w:val="000000" w:themeColor="text1"/>
            <w:u w:val="none"/>
          </w:rPr>
          <w:t>.</w:t>
        </w:r>
      </w:ins>
    </w:p>
    <w:p w:rsidR="00DA706D" w:rsidRPr="00DA706D" w:rsidRDefault="00DA706D" w:rsidP="00236E2D">
      <w:pPr>
        <w:ind w:firstLine="567"/>
        <w:rPr>
          <w:ins w:id="2903" w:author="VP03" w:date="2017-09-11T06:12:00Z"/>
          <w:rFonts w:eastAsia="Calibri"/>
          <w:rPrChange w:id="2904" w:author="VP03" w:date="2017-09-11T06:40:00Z">
            <w:rPr>
              <w:ins w:id="2905" w:author="VP03" w:date="2017-09-11T06:12:00Z"/>
              <w:rFonts w:eastAsia="Calibri"/>
            </w:rPr>
          </w:rPrChange>
        </w:rPr>
        <w:pPrChange w:id="2906" w:author="VP03" w:date="2017-09-11T06:08:00Z">
          <w:pPr>
            <w:pStyle w:val="ECCParagraph"/>
          </w:pPr>
        </w:pPrChange>
      </w:pPr>
    </w:p>
    <w:p w:rsidR="00236E2D" w:rsidRPr="00236E2D" w:rsidRDefault="00236E2D" w:rsidP="00236E2D">
      <w:pPr>
        <w:ind w:firstLine="567"/>
        <w:rPr>
          <w:rPrChange w:id="2907" w:author="VP03" w:date="2017-09-11T05:58:00Z">
            <w:rPr>
              <w:lang w:val="ru-RU"/>
            </w:rPr>
          </w:rPrChange>
        </w:rPr>
        <w:pPrChange w:id="2908" w:author="VP03" w:date="2017-09-11T06:08:00Z">
          <w:pPr>
            <w:pStyle w:val="ECCParagraph"/>
          </w:pPr>
        </w:pPrChange>
      </w:pPr>
      <w:ins w:id="2909" w:author="VP03" w:date="2017-09-11T05:58:00Z">
        <w:r>
          <w:rPr>
            <w:rFonts w:eastAsia="Calibri"/>
          </w:rPr>
          <w:t xml:space="preserve"> </w:t>
        </w:r>
      </w:ins>
    </w:p>
    <w:p w:rsidR="00BF1BAC" w:rsidRDefault="00BF1BAC" w:rsidP="00F6492D">
      <w:pPr>
        <w:pStyle w:val="ECCParagraph"/>
        <w:spacing w:after="0"/>
        <w:ind w:firstLine="540"/>
        <w:rPr>
          <w:lang w:val="ru-RU"/>
        </w:rPr>
        <w:pPrChange w:id="2910" w:author="VP03" w:date="2017-09-11T05:32:00Z">
          <w:pPr>
            <w:pStyle w:val="ECCParagraph"/>
          </w:pPr>
        </w:pPrChange>
      </w:pPr>
    </w:p>
    <w:p w:rsidR="00BF1BAC" w:rsidRPr="00AC0C43" w:rsidRDefault="00BF1BAC" w:rsidP="00F6492D">
      <w:pPr>
        <w:pStyle w:val="ECCParagraph"/>
        <w:spacing w:after="0"/>
        <w:ind w:firstLine="540"/>
        <w:rPr>
          <w:lang w:val="ru-RU"/>
        </w:rPr>
        <w:pPrChange w:id="2911" w:author="VP03" w:date="2017-09-11T05:32:00Z">
          <w:pPr>
            <w:pStyle w:val="ECCParagraph"/>
          </w:pPr>
        </w:pPrChange>
      </w:pPr>
    </w:p>
    <w:p w:rsidR="00897831" w:rsidRDefault="00897831"/>
    <w:sectPr w:rsidR="00897831" w:rsidSect="00F452C0">
      <w:pgSz w:w="11907" w:h="16840" w:code="9"/>
      <w:pgMar w:top="1134" w:right="907" w:bottom="567" w:left="1418" w:header="720" w:footer="174" w:gutter="0"/>
      <w:cols w:space="720"/>
      <w:titlePg/>
      <w:docGrid w:linePitch="326"/>
      <w:sectPrChange w:id="2912" w:author="VP03" w:date="2017-09-11T05:03:00Z">
        <w:sectPr w:rsidR="00897831" w:rsidSect="00F452C0">
          <w:pgMar w:top="1134" w:right="907" w:bottom="567" w:left="1418" w:header="720" w:footer="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B9F" w:rsidRDefault="00892B9F">
      <w:r>
        <w:separator/>
      </w:r>
    </w:p>
  </w:endnote>
  <w:endnote w:type="continuationSeparator" w:id="0">
    <w:p w:rsidR="00892B9F" w:rsidRDefault="00892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old">
    <w:altName w:val="Times New Roman"/>
    <w:panose1 w:val="00000000000000000000"/>
    <w:charset w:val="59"/>
    <w:family w:val="auto"/>
    <w:notTrueType/>
    <w:pitch w:val="variable"/>
    <w:sig w:usb0="00000001" w:usb1="00000000" w:usb2="00000000" w:usb3="00000000" w:csb0="0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Light">
    <w:panose1 w:val="020F0302020204030204"/>
    <w:charset w:val="CC"/>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Roboto">
    <w:altName w:val="Times New Roman"/>
    <w:charset w:val="00"/>
    <w:family w:val="auto"/>
    <w:pitch w:val="default"/>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3187524"/>
      <w:docPartObj>
        <w:docPartGallery w:val="Page Numbers (Bottom of Page)"/>
        <w:docPartUnique/>
      </w:docPartObj>
    </w:sdtPr>
    <w:sdtContent>
      <w:p w:rsidR="009124EB" w:rsidRDefault="009124EB">
        <w:pPr>
          <w:pStyle w:val="Footer"/>
          <w:jc w:val="right"/>
        </w:pPr>
        <w:r>
          <w:fldChar w:fldCharType="begin"/>
        </w:r>
        <w:r>
          <w:instrText>PAGE   \* MERGEFORMAT</w:instrText>
        </w:r>
        <w:r>
          <w:fldChar w:fldCharType="separate"/>
        </w:r>
        <w:r w:rsidR="00FD3DBA">
          <w:t>20</w:t>
        </w:r>
        <w:r>
          <w:fldChar w:fldCharType="end"/>
        </w:r>
      </w:p>
    </w:sdtContent>
  </w:sdt>
  <w:p w:rsidR="009124EB" w:rsidRDefault="009124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4359834"/>
      <w:docPartObj>
        <w:docPartGallery w:val="Page Numbers (Bottom of Page)"/>
        <w:docPartUnique/>
      </w:docPartObj>
    </w:sdtPr>
    <w:sdtContent>
      <w:p w:rsidR="009124EB" w:rsidRDefault="009124EB" w:rsidP="00D700C8">
        <w:pPr>
          <w:pStyle w:val="Footer"/>
          <w:jc w:val="right"/>
        </w:pPr>
        <w:r>
          <w:fldChar w:fldCharType="begin"/>
        </w:r>
        <w:r>
          <w:instrText>PAGE   \* MERGEFORMAT</w:instrText>
        </w:r>
        <w:r>
          <w:fldChar w:fldCharType="separate"/>
        </w:r>
        <w:r w:rsidR="00FD3DBA">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B9F" w:rsidRDefault="00892B9F">
      <w:r>
        <w:separator/>
      </w:r>
    </w:p>
  </w:footnote>
  <w:footnote w:type="continuationSeparator" w:id="0">
    <w:p w:rsidR="00892B9F" w:rsidRDefault="00892B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227FD"/>
    <w:multiLevelType w:val="hybridMultilevel"/>
    <w:tmpl w:val="3EC2E5E8"/>
    <w:lvl w:ilvl="0" w:tplc="F8C418F8">
      <w:start w:val="1"/>
      <w:numFmt w:val="decimal"/>
      <w:lvlText w:val="%1)"/>
      <w:lvlJc w:val="left"/>
      <w:pPr>
        <w:ind w:left="1129" w:hanging="360"/>
      </w:pPr>
      <w:rPr>
        <w:rFonts w:hint="default"/>
      </w:rPr>
    </w:lvl>
    <w:lvl w:ilvl="1" w:tplc="04190019" w:tentative="1">
      <w:start w:val="1"/>
      <w:numFmt w:val="lowerLetter"/>
      <w:lvlText w:val="%2."/>
      <w:lvlJc w:val="left"/>
      <w:pPr>
        <w:ind w:left="1849" w:hanging="360"/>
      </w:pPr>
    </w:lvl>
    <w:lvl w:ilvl="2" w:tplc="0419001B" w:tentative="1">
      <w:start w:val="1"/>
      <w:numFmt w:val="lowerRoman"/>
      <w:lvlText w:val="%3."/>
      <w:lvlJc w:val="right"/>
      <w:pPr>
        <w:ind w:left="2569" w:hanging="180"/>
      </w:pPr>
    </w:lvl>
    <w:lvl w:ilvl="3" w:tplc="0419000F" w:tentative="1">
      <w:start w:val="1"/>
      <w:numFmt w:val="decimal"/>
      <w:lvlText w:val="%4."/>
      <w:lvlJc w:val="left"/>
      <w:pPr>
        <w:ind w:left="3289" w:hanging="360"/>
      </w:pPr>
    </w:lvl>
    <w:lvl w:ilvl="4" w:tplc="04190019" w:tentative="1">
      <w:start w:val="1"/>
      <w:numFmt w:val="lowerLetter"/>
      <w:lvlText w:val="%5."/>
      <w:lvlJc w:val="left"/>
      <w:pPr>
        <w:ind w:left="4009" w:hanging="360"/>
      </w:pPr>
    </w:lvl>
    <w:lvl w:ilvl="5" w:tplc="0419001B" w:tentative="1">
      <w:start w:val="1"/>
      <w:numFmt w:val="lowerRoman"/>
      <w:lvlText w:val="%6."/>
      <w:lvlJc w:val="right"/>
      <w:pPr>
        <w:ind w:left="4729" w:hanging="180"/>
      </w:pPr>
    </w:lvl>
    <w:lvl w:ilvl="6" w:tplc="0419000F" w:tentative="1">
      <w:start w:val="1"/>
      <w:numFmt w:val="decimal"/>
      <w:lvlText w:val="%7."/>
      <w:lvlJc w:val="left"/>
      <w:pPr>
        <w:ind w:left="5449" w:hanging="360"/>
      </w:pPr>
    </w:lvl>
    <w:lvl w:ilvl="7" w:tplc="04190019" w:tentative="1">
      <w:start w:val="1"/>
      <w:numFmt w:val="lowerLetter"/>
      <w:lvlText w:val="%8."/>
      <w:lvlJc w:val="left"/>
      <w:pPr>
        <w:ind w:left="6169" w:hanging="360"/>
      </w:pPr>
    </w:lvl>
    <w:lvl w:ilvl="8" w:tplc="0419001B" w:tentative="1">
      <w:start w:val="1"/>
      <w:numFmt w:val="lowerRoman"/>
      <w:lvlText w:val="%9."/>
      <w:lvlJc w:val="right"/>
      <w:pPr>
        <w:ind w:left="6889" w:hanging="180"/>
      </w:pPr>
    </w:lvl>
  </w:abstractNum>
  <w:abstractNum w:abstractNumId="1" w15:restartNumberingAfterBreak="0">
    <w:nsid w:val="15F057FC"/>
    <w:multiLevelType w:val="hybridMultilevel"/>
    <w:tmpl w:val="3A7E86F2"/>
    <w:lvl w:ilvl="0" w:tplc="FB80F4E2">
      <w:start w:val="1"/>
      <w:numFmt w:val="bullet"/>
      <w:lvlText w:val="-"/>
      <w:lvlJc w:val="left"/>
      <w:pPr>
        <w:ind w:left="1129" w:hanging="360"/>
      </w:pPr>
      <w:rPr>
        <w:rFonts w:ascii="Times New Roman" w:eastAsia="Times New Roman" w:hAnsi="Times New Roman" w:cs="Times New Roman" w:hint="default"/>
      </w:rPr>
    </w:lvl>
    <w:lvl w:ilvl="1" w:tplc="04190003" w:tentative="1">
      <w:start w:val="1"/>
      <w:numFmt w:val="bullet"/>
      <w:lvlText w:val="o"/>
      <w:lvlJc w:val="left"/>
      <w:pPr>
        <w:ind w:left="1849" w:hanging="360"/>
      </w:pPr>
      <w:rPr>
        <w:rFonts w:ascii="Courier New" w:hAnsi="Courier New" w:cs="Courier New" w:hint="default"/>
      </w:rPr>
    </w:lvl>
    <w:lvl w:ilvl="2" w:tplc="04190005" w:tentative="1">
      <w:start w:val="1"/>
      <w:numFmt w:val="bullet"/>
      <w:lvlText w:val=""/>
      <w:lvlJc w:val="left"/>
      <w:pPr>
        <w:ind w:left="2569" w:hanging="360"/>
      </w:pPr>
      <w:rPr>
        <w:rFonts w:ascii="Wingdings" w:hAnsi="Wingdings" w:hint="default"/>
      </w:rPr>
    </w:lvl>
    <w:lvl w:ilvl="3" w:tplc="04190001" w:tentative="1">
      <w:start w:val="1"/>
      <w:numFmt w:val="bullet"/>
      <w:lvlText w:val=""/>
      <w:lvlJc w:val="left"/>
      <w:pPr>
        <w:ind w:left="3289" w:hanging="360"/>
      </w:pPr>
      <w:rPr>
        <w:rFonts w:ascii="Symbol" w:hAnsi="Symbol" w:hint="default"/>
      </w:rPr>
    </w:lvl>
    <w:lvl w:ilvl="4" w:tplc="04190003" w:tentative="1">
      <w:start w:val="1"/>
      <w:numFmt w:val="bullet"/>
      <w:lvlText w:val="o"/>
      <w:lvlJc w:val="left"/>
      <w:pPr>
        <w:ind w:left="4009" w:hanging="360"/>
      </w:pPr>
      <w:rPr>
        <w:rFonts w:ascii="Courier New" w:hAnsi="Courier New" w:cs="Courier New" w:hint="default"/>
      </w:rPr>
    </w:lvl>
    <w:lvl w:ilvl="5" w:tplc="04190005" w:tentative="1">
      <w:start w:val="1"/>
      <w:numFmt w:val="bullet"/>
      <w:lvlText w:val=""/>
      <w:lvlJc w:val="left"/>
      <w:pPr>
        <w:ind w:left="4729" w:hanging="360"/>
      </w:pPr>
      <w:rPr>
        <w:rFonts w:ascii="Wingdings" w:hAnsi="Wingdings" w:hint="default"/>
      </w:rPr>
    </w:lvl>
    <w:lvl w:ilvl="6" w:tplc="04190001" w:tentative="1">
      <w:start w:val="1"/>
      <w:numFmt w:val="bullet"/>
      <w:lvlText w:val=""/>
      <w:lvlJc w:val="left"/>
      <w:pPr>
        <w:ind w:left="5449" w:hanging="360"/>
      </w:pPr>
      <w:rPr>
        <w:rFonts w:ascii="Symbol" w:hAnsi="Symbol" w:hint="default"/>
      </w:rPr>
    </w:lvl>
    <w:lvl w:ilvl="7" w:tplc="04190003" w:tentative="1">
      <w:start w:val="1"/>
      <w:numFmt w:val="bullet"/>
      <w:lvlText w:val="o"/>
      <w:lvlJc w:val="left"/>
      <w:pPr>
        <w:ind w:left="6169" w:hanging="360"/>
      </w:pPr>
      <w:rPr>
        <w:rFonts w:ascii="Courier New" w:hAnsi="Courier New" w:cs="Courier New" w:hint="default"/>
      </w:rPr>
    </w:lvl>
    <w:lvl w:ilvl="8" w:tplc="04190005" w:tentative="1">
      <w:start w:val="1"/>
      <w:numFmt w:val="bullet"/>
      <w:lvlText w:val=""/>
      <w:lvlJc w:val="left"/>
      <w:pPr>
        <w:ind w:left="6889" w:hanging="360"/>
      </w:pPr>
      <w:rPr>
        <w:rFonts w:ascii="Wingdings" w:hAnsi="Wingdings" w:hint="default"/>
      </w:rPr>
    </w:lvl>
  </w:abstractNum>
  <w:abstractNum w:abstractNumId="2" w15:restartNumberingAfterBreak="0">
    <w:nsid w:val="16BD08F8"/>
    <w:multiLevelType w:val="multilevel"/>
    <w:tmpl w:val="FCEC7FBC"/>
    <w:styleLink w:val="ECCBullets"/>
    <w:lvl w:ilvl="0">
      <w:start w:val="1"/>
      <w:numFmt w:val="bullet"/>
      <w:lvlText w:val=""/>
      <w:lvlJc w:val="left"/>
      <w:pPr>
        <w:tabs>
          <w:tab w:val="num" w:pos="340"/>
        </w:tabs>
        <w:ind w:left="340" w:hanging="340"/>
      </w:pPr>
      <w:rPr>
        <w:rFonts w:ascii="Wingdings" w:hAnsi="Wingdings" w:hint="default"/>
        <w:color w:val="D2232A"/>
      </w:rPr>
    </w:lvl>
    <w:lvl w:ilvl="1">
      <w:start w:val="1"/>
      <w:numFmt w:val="bullet"/>
      <w:lvlText w:val=""/>
      <w:lvlJc w:val="left"/>
      <w:pPr>
        <w:tabs>
          <w:tab w:val="num" w:pos="680"/>
        </w:tabs>
        <w:ind w:left="680" w:hanging="340"/>
      </w:pPr>
      <w:rPr>
        <w:rFonts w:ascii="Wingdings" w:hAnsi="Wingdings" w:hint="default"/>
        <w:color w:val="D2232A"/>
      </w:rPr>
    </w:lvl>
    <w:lvl w:ilvl="2">
      <w:start w:val="1"/>
      <w:numFmt w:val="bullet"/>
      <w:lvlText w:val=""/>
      <w:lvlJc w:val="left"/>
      <w:pPr>
        <w:tabs>
          <w:tab w:val="num" w:pos="1021"/>
        </w:tabs>
        <w:ind w:left="1021" w:hanging="341"/>
      </w:pPr>
      <w:rPr>
        <w:rFonts w:ascii="Wingdings" w:hAnsi="Wingdings" w:hint="default"/>
        <w:color w:val="D2232A"/>
      </w:rPr>
    </w:lvl>
    <w:lvl w:ilvl="3">
      <w:start w:val="1"/>
      <w:numFmt w:val="bullet"/>
      <w:lvlText w:val=""/>
      <w:lvlJc w:val="left"/>
      <w:pPr>
        <w:tabs>
          <w:tab w:val="num" w:pos="1361"/>
        </w:tabs>
        <w:ind w:left="1361" w:hanging="340"/>
      </w:pPr>
      <w:rPr>
        <w:rFonts w:ascii="Wingdings" w:hAnsi="Wingdings" w:hint="default"/>
        <w:color w:val="D2232A"/>
      </w:rPr>
    </w:lvl>
    <w:lvl w:ilvl="4">
      <w:start w:val="1"/>
      <w:numFmt w:val="bullet"/>
      <w:lvlText w:val="o"/>
      <w:lvlJc w:val="left"/>
      <w:pPr>
        <w:tabs>
          <w:tab w:val="num" w:pos="2579"/>
        </w:tabs>
        <w:ind w:left="2579" w:hanging="360"/>
      </w:pPr>
      <w:rPr>
        <w:rFonts w:ascii="Courier New" w:hAnsi="Courier New" w:hint="default"/>
      </w:rPr>
    </w:lvl>
    <w:lvl w:ilvl="5">
      <w:start w:val="1"/>
      <w:numFmt w:val="bullet"/>
      <w:lvlText w:val=""/>
      <w:lvlJc w:val="left"/>
      <w:pPr>
        <w:tabs>
          <w:tab w:val="num" w:pos="3299"/>
        </w:tabs>
        <w:ind w:left="3299" w:hanging="360"/>
      </w:pPr>
      <w:rPr>
        <w:rFonts w:ascii="Wingdings" w:hAnsi="Wingdings" w:hint="default"/>
      </w:rPr>
    </w:lvl>
    <w:lvl w:ilvl="6">
      <w:start w:val="1"/>
      <w:numFmt w:val="bullet"/>
      <w:lvlText w:val=""/>
      <w:lvlJc w:val="left"/>
      <w:pPr>
        <w:tabs>
          <w:tab w:val="num" w:pos="4019"/>
        </w:tabs>
        <w:ind w:left="4019" w:hanging="360"/>
      </w:pPr>
      <w:rPr>
        <w:rFonts w:ascii="Symbol" w:hAnsi="Symbol" w:hint="default"/>
      </w:rPr>
    </w:lvl>
    <w:lvl w:ilvl="7">
      <w:start w:val="1"/>
      <w:numFmt w:val="bullet"/>
      <w:lvlText w:val="o"/>
      <w:lvlJc w:val="left"/>
      <w:pPr>
        <w:tabs>
          <w:tab w:val="num" w:pos="4739"/>
        </w:tabs>
        <w:ind w:left="4739" w:hanging="360"/>
      </w:pPr>
      <w:rPr>
        <w:rFonts w:ascii="Courier New" w:hAnsi="Courier New" w:hint="default"/>
      </w:rPr>
    </w:lvl>
    <w:lvl w:ilvl="8">
      <w:start w:val="1"/>
      <w:numFmt w:val="bullet"/>
      <w:lvlText w:val=""/>
      <w:lvlJc w:val="left"/>
      <w:pPr>
        <w:tabs>
          <w:tab w:val="num" w:pos="5459"/>
        </w:tabs>
        <w:ind w:left="5459" w:hanging="360"/>
      </w:pPr>
      <w:rPr>
        <w:rFonts w:ascii="Wingdings" w:hAnsi="Wingdings" w:hint="default"/>
      </w:rPr>
    </w:lvl>
  </w:abstractNum>
  <w:abstractNum w:abstractNumId="3" w15:restartNumberingAfterBreak="0">
    <w:nsid w:val="20A87A02"/>
    <w:multiLevelType w:val="hybridMultilevel"/>
    <w:tmpl w:val="3962F2D4"/>
    <w:lvl w:ilvl="0" w:tplc="6E3A243C">
      <w:start w:val="1"/>
      <w:numFmt w:val="bullet"/>
      <w:pStyle w:val="ECCParBulleted"/>
      <w:lvlText w:val=""/>
      <w:lvlJc w:val="left"/>
      <w:pPr>
        <w:tabs>
          <w:tab w:val="num" w:pos="340"/>
        </w:tabs>
        <w:ind w:left="340" w:hanging="340"/>
      </w:pPr>
      <w:rPr>
        <w:rFonts w:ascii="Wingdings" w:hAnsi="Wingdings" w:hint="default"/>
        <w:color w:val="D2232A"/>
      </w:rPr>
    </w:lvl>
    <w:lvl w:ilvl="1" w:tplc="04090003">
      <w:start w:val="1"/>
      <w:numFmt w:val="bullet"/>
      <w:lvlText w:val="o"/>
      <w:lvlJc w:val="left"/>
      <w:pPr>
        <w:tabs>
          <w:tab w:val="num" w:pos="419"/>
        </w:tabs>
        <w:ind w:left="419" w:hanging="360"/>
      </w:pPr>
      <w:rPr>
        <w:rFonts w:ascii="Courier New" w:hAnsi="Courier New" w:cs="Arial Bold" w:hint="default"/>
      </w:rPr>
    </w:lvl>
    <w:lvl w:ilvl="2" w:tplc="04090005">
      <w:start w:val="1"/>
      <w:numFmt w:val="bullet"/>
      <w:lvlText w:val=""/>
      <w:lvlJc w:val="left"/>
      <w:pPr>
        <w:tabs>
          <w:tab w:val="num" w:pos="1139"/>
        </w:tabs>
        <w:ind w:left="1139" w:hanging="360"/>
      </w:pPr>
      <w:rPr>
        <w:rFonts w:ascii="Wingdings" w:hAnsi="Wingdings" w:hint="default"/>
      </w:rPr>
    </w:lvl>
    <w:lvl w:ilvl="3" w:tplc="04090001">
      <w:start w:val="1"/>
      <w:numFmt w:val="bullet"/>
      <w:lvlText w:val=""/>
      <w:lvlJc w:val="left"/>
      <w:pPr>
        <w:tabs>
          <w:tab w:val="num" w:pos="1859"/>
        </w:tabs>
        <w:ind w:left="1859" w:hanging="360"/>
      </w:pPr>
      <w:rPr>
        <w:rFonts w:ascii="Symbol" w:hAnsi="Symbol" w:hint="default"/>
      </w:rPr>
    </w:lvl>
    <w:lvl w:ilvl="4" w:tplc="04090003">
      <w:start w:val="1"/>
      <w:numFmt w:val="bullet"/>
      <w:lvlText w:val="o"/>
      <w:lvlJc w:val="left"/>
      <w:pPr>
        <w:tabs>
          <w:tab w:val="num" w:pos="2579"/>
        </w:tabs>
        <w:ind w:left="2579" w:hanging="360"/>
      </w:pPr>
      <w:rPr>
        <w:rFonts w:ascii="Courier New" w:hAnsi="Courier New" w:cs="Arial Bold" w:hint="default"/>
      </w:rPr>
    </w:lvl>
    <w:lvl w:ilvl="5" w:tplc="04090005">
      <w:start w:val="1"/>
      <w:numFmt w:val="bullet"/>
      <w:lvlText w:val=""/>
      <w:lvlJc w:val="left"/>
      <w:pPr>
        <w:tabs>
          <w:tab w:val="num" w:pos="3299"/>
        </w:tabs>
        <w:ind w:left="3299" w:hanging="360"/>
      </w:pPr>
      <w:rPr>
        <w:rFonts w:ascii="Wingdings" w:hAnsi="Wingdings" w:hint="default"/>
      </w:rPr>
    </w:lvl>
    <w:lvl w:ilvl="6" w:tplc="04090001">
      <w:start w:val="1"/>
      <w:numFmt w:val="bullet"/>
      <w:lvlText w:val=""/>
      <w:lvlJc w:val="left"/>
      <w:pPr>
        <w:tabs>
          <w:tab w:val="num" w:pos="4019"/>
        </w:tabs>
        <w:ind w:left="4019" w:hanging="360"/>
      </w:pPr>
      <w:rPr>
        <w:rFonts w:ascii="Symbol" w:hAnsi="Symbol" w:hint="default"/>
      </w:rPr>
    </w:lvl>
    <w:lvl w:ilvl="7" w:tplc="04090003">
      <w:start w:val="1"/>
      <w:numFmt w:val="bullet"/>
      <w:lvlText w:val="o"/>
      <w:lvlJc w:val="left"/>
      <w:pPr>
        <w:tabs>
          <w:tab w:val="num" w:pos="4739"/>
        </w:tabs>
        <w:ind w:left="4739" w:hanging="360"/>
      </w:pPr>
      <w:rPr>
        <w:rFonts w:ascii="Courier New" w:hAnsi="Courier New" w:cs="Arial Bold" w:hint="default"/>
      </w:rPr>
    </w:lvl>
    <w:lvl w:ilvl="8" w:tplc="04090005" w:tentative="1">
      <w:start w:val="1"/>
      <w:numFmt w:val="bullet"/>
      <w:lvlText w:val=""/>
      <w:lvlJc w:val="left"/>
      <w:pPr>
        <w:tabs>
          <w:tab w:val="num" w:pos="5459"/>
        </w:tabs>
        <w:ind w:left="5459" w:hanging="360"/>
      </w:pPr>
      <w:rPr>
        <w:rFonts w:ascii="Wingdings" w:hAnsi="Wingdings" w:hint="default"/>
      </w:rPr>
    </w:lvl>
  </w:abstractNum>
  <w:abstractNum w:abstractNumId="4" w15:restartNumberingAfterBreak="0">
    <w:nsid w:val="212F4188"/>
    <w:multiLevelType w:val="multilevel"/>
    <w:tmpl w:val="169232EE"/>
    <w:lvl w:ilvl="0">
      <w:start w:val="1"/>
      <w:numFmt w:val="decimal"/>
      <w:pStyle w:val="ECCAnnexheading1"/>
      <w:suff w:val="space"/>
      <w:lvlText w:val="ANNEX %1:"/>
      <w:lvlJc w:val="left"/>
      <w:pPr>
        <w:ind w:left="0" w:firstLine="0"/>
      </w:pPr>
      <w:rPr>
        <w:rFonts w:ascii="Arial" w:hAnsi="Arial" w:hint="default"/>
        <w:b/>
        <w:bCs w:val="0"/>
        <w:i w:val="0"/>
        <w:iCs w:val="0"/>
        <w:smallCaps w:val="0"/>
        <w:strike w:val="0"/>
        <w:dstrike w:val="0"/>
        <w:vanish w:val="0"/>
        <w:color w:val="D2232A"/>
        <w:spacing w:val="0"/>
        <w:position w:val="0"/>
        <w:sz w:val="20"/>
        <w:u w:val="none"/>
        <w:vertAlign w:val="baseline"/>
        <w:em w:val="none"/>
      </w:rPr>
    </w:lvl>
    <w:lvl w:ilvl="1">
      <w:start w:val="1"/>
      <w:numFmt w:val="decimal"/>
      <w:pStyle w:val="ECCAnnexheading2"/>
      <w:suff w:val="space"/>
      <w:lvlText w:val="A%1.%2"/>
      <w:lvlJc w:val="left"/>
      <w:pPr>
        <w:ind w:left="576" w:hanging="576"/>
      </w:pPr>
      <w:rPr>
        <w:rFonts w:hint="default"/>
      </w:rPr>
    </w:lvl>
    <w:lvl w:ilvl="2">
      <w:start w:val="1"/>
      <w:numFmt w:val="decimal"/>
      <w:pStyle w:val="ECCAnnexheading3"/>
      <w:lvlText w:val="A%1.%2.%3"/>
      <w:lvlJc w:val="left"/>
      <w:pPr>
        <w:tabs>
          <w:tab w:val="num" w:pos="720"/>
        </w:tabs>
        <w:ind w:left="720" w:hanging="720"/>
      </w:pPr>
      <w:rPr>
        <w:rFonts w:hint="default"/>
      </w:rPr>
    </w:lvl>
    <w:lvl w:ilvl="3">
      <w:start w:val="1"/>
      <w:numFmt w:val="decimal"/>
      <w:pStyle w:val="ECCAnnexheading4"/>
      <w:lvlText w:val="A%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3A7139D9"/>
    <w:multiLevelType w:val="hybridMultilevel"/>
    <w:tmpl w:val="F79CE41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B57373D"/>
    <w:multiLevelType w:val="multilevel"/>
    <w:tmpl w:val="2034D866"/>
    <w:lvl w:ilvl="0">
      <w:start w:val="1"/>
      <w:numFmt w:val="decimal"/>
      <w:lvlText w:val="%1."/>
      <w:lvlJc w:val="left"/>
      <w:pPr>
        <w:tabs>
          <w:tab w:val="num" w:pos="340"/>
        </w:tabs>
        <w:ind w:left="340" w:hanging="340"/>
      </w:pPr>
      <w:rPr>
        <w:rFonts w:ascii="Arial" w:hAnsi="Arial" w:hint="default"/>
        <w:b w:val="0"/>
        <w:i w:val="0"/>
        <w:color w:val="D2232A"/>
        <w:sz w:val="20"/>
      </w:rPr>
    </w:lvl>
    <w:lvl w:ilvl="1">
      <w:start w:val="1"/>
      <w:numFmt w:val="bullet"/>
      <w:lvlText w:val=""/>
      <w:lvlJc w:val="left"/>
      <w:pPr>
        <w:tabs>
          <w:tab w:val="num" w:pos="680"/>
        </w:tabs>
        <w:ind w:left="680" w:hanging="340"/>
      </w:pPr>
      <w:rPr>
        <w:rFonts w:ascii="Wingdings" w:hAnsi="Wingdings" w:hint="default"/>
        <w:color w:val="D2232A"/>
      </w:rPr>
    </w:lvl>
    <w:lvl w:ilvl="2">
      <w:start w:val="1"/>
      <w:numFmt w:val="bullet"/>
      <w:lvlText w:val=""/>
      <w:lvlJc w:val="left"/>
      <w:pPr>
        <w:tabs>
          <w:tab w:val="num" w:pos="1021"/>
        </w:tabs>
        <w:ind w:left="1021" w:hanging="341"/>
      </w:pPr>
      <w:rPr>
        <w:rFonts w:ascii="Wingdings" w:hAnsi="Wingdings" w:hint="default"/>
        <w:color w:val="D2232A"/>
      </w:rPr>
    </w:lvl>
    <w:lvl w:ilvl="3">
      <w:start w:val="1"/>
      <w:numFmt w:val="decimal"/>
      <w:lvlText w:val="(%4)"/>
      <w:lvlJc w:val="left"/>
      <w:pPr>
        <w:ind w:left="1043" w:hanging="360"/>
      </w:pPr>
      <w:rPr>
        <w:rFonts w:hint="default"/>
      </w:rPr>
    </w:lvl>
    <w:lvl w:ilvl="4">
      <w:start w:val="1"/>
      <w:numFmt w:val="lowerLetter"/>
      <w:lvlText w:val="(%5)"/>
      <w:lvlJc w:val="left"/>
      <w:pPr>
        <w:ind w:left="1403" w:hanging="360"/>
      </w:pPr>
      <w:rPr>
        <w:rFonts w:hint="default"/>
      </w:rPr>
    </w:lvl>
    <w:lvl w:ilvl="5">
      <w:start w:val="1"/>
      <w:numFmt w:val="lowerRoman"/>
      <w:lvlText w:val="(%6)"/>
      <w:lvlJc w:val="left"/>
      <w:pPr>
        <w:ind w:left="1763" w:hanging="360"/>
      </w:pPr>
      <w:rPr>
        <w:rFonts w:hint="default"/>
      </w:rPr>
    </w:lvl>
    <w:lvl w:ilvl="6">
      <w:start w:val="1"/>
      <w:numFmt w:val="decimal"/>
      <w:lvlText w:val="%7."/>
      <w:lvlJc w:val="left"/>
      <w:pPr>
        <w:ind w:left="2123" w:hanging="360"/>
      </w:pPr>
      <w:rPr>
        <w:rFonts w:hint="default"/>
      </w:rPr>
    </w:lvl>
    <w:lvl w:ilvl="7">
      <w:start w:val="1"/>
      <w:numFmt w:val="lowerLetter"/>
      <w:lvlText w:val="%8."/>
      <w:lvlJc w:val="left"/>
      <w:pPr>
        <w:ind w:left="2483" w:hanging="360"/>
      </w:pPr>
      <w:rPr>
        <w:rFonts w:hint="default"/>
      </w:rPr>
    </w:lvl>
    <w:lvl w:ilvl="8">
      <w:start w:val="1"/>
      <w:numFmt w:val="lowerRoman"/>
      <w:lvlText w:val="%9."/>
      <w:lvlJc w:val="left"/>
      <w:pPr>
        <w:ind w:left="2843" w:hanging="360"/>
      </w:pPr>
      <w:rPr>
        <w:rFonts w:hint="default"/>
      </w:rPr>
    </w:lvl>
  </w:abstractNum>
  <w:abstractNum w:abstractNumId="7" w15:restartNumberingAfterBreak="0">
    <w:nsid w:val="3D163F7A"/>
    <w:multiLevelType w:val="multilevel"/>
    <w:tmpl w:val="DC58BA04"/>
    <w:lvl w:ilvl="0">
      <w:numFmt w:val="decimal"/>
      <w:lvlText w:val="%1"/>
      <w:lvlJc w:val="left"/>
      <w:pPr>
        <w:tabs>
          <w:tab w:val="num" w:pos="432"/>
        </w:tabs>
        <w:ind w:left="432" w:hanging="432"/>
      </w:pPr>
      <w:rPr>
        <w:rFonts w:ascii="Arial" w:hAnsi="Arial" w:hint="default"/>
        <w:b/>
        <w:i w:val="0"/>
        <w:color w:val="D2232A"/>
        <w:sz w:val="20"/>
        <w:szCs w:val="20"/>
      </w:rPr>
    </w:lvl>
    <w:lvl w:ilvl="1">
      <w:start w:val="1"/>
      <w:numFmt w:val="decimal"/>
      <w:lvlText w:val="%1.%2"/>
      <w:lvlJc w:val="left"/>
      <w:pPr>
        <w:tabs>
          <w:tab w:val="num" w:pos="576"/>
        </w:tabs>
        <w:ind w:left="576" w:hanging="576"/>
      </w:pPr>
      <w:rPr>
        <w:rFonts w:ascii="Arial" w:hAnsi="Arial" w:hint="default"/>
        <w:b/>
        <w:i w:val="0"/>
        <w:sz w:val="20"/>
      </w:rPr>
    </w:lvl>
    <w:lvl w:ilvl="2">
      <w:start w:val="1"/>
      <w:numFmt w:val="decimal"/>
      <w:lvlText w:val="%1.%2.%3"/>
      <w:lvlJc w:val="left"/>
      <w:pPr>
        <w:tabs>
          <w:tab w:val="num" w:pos="720"/>
        </w:tabs>
        <w:ind w:left="720" w:hanging="720"/>
      </w:pPr>
      <w:rPr>
        <w:rFonts w:ascii="Arial" w:hAnsi="Arial" w:hint="default"/>
        <w:b/>
        <w:i w:val="0"/>
        <w:caps w:val="0"/>
        <w:sz w:val="20"/>
        <w:szCs w:val="20"/>
      </w:rPr>
    </w:lvl>
    <w:lvl w:ilvl="3">
      <w:start w:val="1"/>
      <w:numFmt w:val="decimal"/>
      <w:pStyle w:val="Heading4"/>
      <w:lvlText w:val="%1.%2.%3.%4"/>
      <w:lvlJc w:val="left"/>
      <w:pPr>
        <w:tabs>
          <w:tab w:val="num" w:pos="864"/>
        </w:tabs>
        <w:ind w:left="864" w:hanging="864"/>
      </w:pPr>
      <w:rPr>
        <w:rFonts w:ascii="Arial" w:hAnsi="Arial" w:hint="default"/>
        <w:b w:val="0"/>
        <w:i/>
        <w:sz w:val="20"/>
      </w:rPr>
    </w:lvl>
    <w:lvl w:ilvl="4">
      <w:start w:val="1"/>
      <w:numFmt w:val="decimal"/>
      <w:pStyle w:val="Heading5"/>
      <w:lvlText w:val="%1.%2.%3.%4.%5"/>
      <w:lvlJc w:val="left"/>
      <w:pPr>
        <w:tabs>
          <w:tab w:val="num" w:pos="1008"/>
        </w:tabs>
        <w:ind w:left="1008" w:hanging="1008"/>
      </w:pPr>
      <w:rPr>
        <w:rFonts w:hint="default"/>
        <w:sz w:val="24"/>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40ED756E"/>
    <w:multiLevelType w:val="hybridMultilevel"/>
    <w:tmpl w:val="706071CE"/>
    <w:lvl w:ilvl="0" w:tplc="9B1E5362">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15:restartNumberingAfterBreak="0">
    <w:nsid w:val="46E6242A"/>
    <w:multiLevelType w:val="hybridMultilevel"/>
    <w:tmpl w:val="9146C086"/>
    <w:lvl w:ilvl="0" w:tplc="5D1C976A">
      <w:start w:val="1"/>
      <w:numFmt w:val="decimal"/>
      <w:pStyle w:val="reference"/>
      <w:lvlText w:val="[%1]"/>
      <w:lvlJc w:val="left"/>
      <w:pPr>
        <w:tabs>
          <w:tab w:val="num" w:pos="397"/>
        </w:tabs>
        <w:ind w:left="397" w:hanging="397"/>
      </w:pPr>
      <w:rPr>
        <w:rFonts w:ascii="Arial" w:hAnsi="Arial" w:hint="default"/>
        <w:b w:val="0"/>
        <w:i w:val="0"/>
        <w:color w:val="D2232A"/>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8262D09"/>
    <w:multiLevelType w:val="multilevel"/>
    <w:tmpl w:val="91FCFD44"/>
    <w:lvl w:ilvl="0">
      <w:start w:val="1"/>
      <w:numFmt w:val="decimal"/>
      <w:lvlText w:val="%1."/>
      <w:lvlJc w:val="left"/>
      <w:pPr>
        <w:tabs>
          <w:tab w:val="num" w:pos="340"/>
        </w:tabs>
        <w:ind w:left="340" w:hanging="340"/>
      </w:pPr>
      <w:rPr>
        <w:rFonts w:ascii="Arial" w:hAnsi="Arial" w:hint="default"/>
        <w:b w:val="0"/>
        <w:i w:val="0"/>
        <w:color w:val="D2232A"/>
        <w:sz w:val="20"/>
      </w:rPr>
    </w:lvl>
    <w:lvl w:ilvl="1">
      <w:start w:val="1"/>
      <w:numFmt w:val="lowerLetter"/>
      <w:lvlText w:val="%2)"/>
      <w:lvlJc w:val="left"/>
      <w:pPr>
        <w:tabs>
          <w:tab w:val="num" w:pos="680"/>
        </w:tabs>
        <w:ind w:left="680" w:hanging="340"/>
      </w:pPr>
      <w:rPr>
        <w:rFonts w:ascii="Arial" w:hAnsi="Arial" w:hint="default"/>
        <w:b w:val="0"/>
        <w:i w:val="0"/>
        <w:color w:val="D2232A"/>
        <w:sz w:val="20"/>
      </w:rPr>
    </w:lvl>
    <w:lvl w:ilvl="2">
      <w:start w:val="1"/>
      <w:numFmt w:val="bullet"/>
      <w:lvlText w:val=""/>
      <w:lvlJc w:val="left"/>
      <w:pPr>
        <w:tabs>
          <w:tab w:val="num" w:pos="1021"/>
        </w:tabs>
        <w:ind w:left="1021" w:hanging="341"/>
      </w:pPr>
      <w:rPr>
        <w:rFonts w:ascii="Wingdings" w:hAnsi="Wingdings" w:hint="default"/>
        <w:color w:val="D2232A"/>
      </w:rPr>
    </w:lvl>
    <w:lvl w:ilvl="3">
      <w:start w:val="1"/>
      <w:numFmt w:val="none"/>
      <w:lvlText w:val=""/>
      <w:lvlJc w:val="left"/>
      <w:pPr>
        <w:tabs>
          <w:tab w:val="num" w:pos="1077"/>
        </w:tabs>
        <w:ind w:left="1728" w:hanging="648"/>
      </w:pPr>
      <w:rPr>
        <w:rFonts w:hint="default"/>
      </w:rPr>
    </w:lvl>
    <w:lvl w:ilvl="4">
      <w:start w:val="1"/>
      <w:numFmt w:val="none"/>
      <w:lvlText w:val=""/>
      <w:lvlJc w:val="left"/>
      <w:pPr>
        <w:ind w:left="2232" w:hanging="792"/>
      </w:pPr>
      <w:rPr>
        <w:rFonts w:hint="default"/>
      </w:rPr>
    </w:lvl>
    <w:lvl w:ilvl="5">
      <w:start w:val="1"/>
      <w:numFmt w:val="none"/>
      <w:lvlText w:val=""/>
      <w:lvlJc w:val="left"/>
      <w:pPr>
        <w:ind w:left="2736" w:hanging="936"/>
      </w:pPr>
      <w:rPr>
        <w:rFonts w:hint="default"/>
      </w:rPr>
    </w:lvl>
    <w:lvl w:ilvl="6">
      <w:start w:val="1"/>
      <w:numFmt w:val="none"/>
      <w:lvlText w:val=""/>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1" w15:restartNumberingAfterBreak="0">
    <w:nsid w:val="499B11C1"/>
    <w:multiLevelType w:val="multilevel"/>
    <w:tmpl w:val="CF28CB36"/>
    <w:lvl w:ilvl="0">
      <w:start w:val="1"/>
      <w:numFmt w:val="decimal"/>
      <w:pStyle w:val="ECCFiguretitle"/>
      <w:suff w:val="space"/>
      <w:lvlText w:val="Figure %1:"/>
      <w:lvlJc w:val="left"/>
      <w:pPr>
        <w:ind w:left="360" w:hanging="360"/>
      </w:pPr>
      <w:rPr>
        <w:rFonts w:ascii="Arial" w:hAnsi="Arial" w:hint="default"/>
        <w:b/>
        <w:i w:val="0"/>
        <w:color w:val="D2232A"/>
        <w:sz w:val="2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4E264B24"/>
    <w:multiLevelType w:val="multilevel"/>
    <w:tmpl w:val="8DB4B360"/>
    <w:styleLink w:val="ECCNumbers-Letters"/>
    <w:lvl w:ilvl="0">
      <w:start w:val="1"/>
      <w:numFmt w:val="decimal"/>
      <w:pStyle w:val="RCCNumbered-LetteredList"/>
      <w:lvlText w:val="%1."/>
      <w:lvlJc w:val="left"/>
      <w:pPr>
        <w:tabs>
          <w:tab w:val="num" w:pos="340"/>
        </w:tabs>
        <w:ind w:left="340" w:hanging="340"/>
      </w:pPr>
      <w:rPr>
        <w:rFonts w:ascii="Arial" w:hAnsi="Arial" w:hint="default"/>
        <w:b w:val="0"/>
        <w:i w:val="0"/>
        <w:color w:val="D2232A"/>
        <w:sz w:val="20"/>
      </w:rPr>
    </w:lvl>
    <w:lvl w:ilvl="1">
      <w:start w:val="1"/>
      <w:numFmt w:val="lowerLetter"/>
      <w:lvlText w:val="%2)"/>
      <w:lvlJc w:val="left"/>
      <w:pPr>
        <w:tabs>
          <w:tab w:val="num" w:pos="680"/>
        </w:tabs>
        <w:ind w:left="680" w:hanging="340"/>
      </w:pPr>
      <w:rPr>
        <w:rFonts w:ascii="Arial" w:hAnsi="Arial" w:hint="default"/>
        <w:b w:val="0"/>
        <w:i w:val="0"/>
        <w:color w:val="D2232A"/>
        <w:sz w:val="20"/>
      </w:rPr>
    </w:lvl>
    <w:lvl w:ilvl="2">
      <w:start w:val="1"/>
      <w:numFmt w:val="bullet"/>
      <w:lvlText w:val=""/>
      <w:lvlJc w:val="left"/>
      <w:pPr>
        <w:tabs>
          <w:tab w:val="num" w:pos="1021"/>
        </w:tabs>
        <w:ind w:left="1021" w:hanging="341"/>
      </w:pPr>
      <w:rPr>
        <w:rFonts w:ascii="Wingdings" w:hAnsi="Wingdings" w:hint="default"/>
        <w:color w:val="D2232A"/>
      </w:rPr>
    </w:lvl>
    <w:lvl w:ilvl="3">
      <w:start w:val="1"/>
      <w:numFmt w:val="none"/>
      <w:lvlText w:val=""/>
      <w:lvlJc w:val="left"/>
      <w:pPr>
        <w:tabs>
          <w:tab w:val="num" w:pos="1077"/>
        </w:tabs>
        <w:ind w:left="1728" w:hanging="648"/>
      </w:pPr>
      <w:rPr>
        <w:rFonts w:hint="default"/>
      </w:rPr>
    </w:lvl>
    <w:lvl w:ilvl="4">
      <w:start w:val="1"/>
      <w:numFmt w:val="none"/>
      <w:lvlText w:val=""/>
      <w:lvlJc w:val="left"/>
      <w:pPr>
        <w:ind w:left="2232" w:hanging="792"/>
      </w:pPr>
      <w:rPr>
        <w:rFonts w:hint="default"/>
      </w:rPr>
    </w:lvl>
    <w:lvl w:ilvl="5">
      <w:start w:val="1"/>
      <w:numFmt w:val="none"/>
      <w:lvlText w:val=""/>
      <w:lvlJc w:val="left"/>
      <w:pPr>
        <w:ind w:left="2736" w:hanging="936"/>
      </w:pPr>
      <w:rPr>
        <w:rFonts w:hint="default"/>
      </w:rPr>
    </w:lvl>
    <w:lvl w:ilvl="6">
      <w:start w:val="1"/>
      <w:numFmt w:val="none"/>
      <w:lvlText w:val=""/>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3" w15:restartNumberingAfterBreak="0">
    <w:nsid w:val="555D1CAB"/>
    <w:multiLevelType w:val="multilevel"/>
    <w:tmpl w:val="21226E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2326EE"/>
    <w:multiLevelType w:val="multilevel"/>
    <w:tmpl w:val="2034D866"/>
    <w:styleLink w:val="ECCNumbers-Bullets"/>
    <w:lvl w:ilvl="0">
      <w:start w:val="1"/>
      <w:numFmt w:val="decimal"/>
      <w:pStyle w:val="ECCNumberedBullets"/>
      <w:lvlText w:val="%1."/>
      <w:lvlJc w:val="left"/>
      <w:pPr>
        <w:tabs>
          <w:tab w:val="num" w:pos="340"/>
        </w:tabs>
        <w:ind w:left="340" w:hanging="340"/>
      </w:pPr>
      <w:rPr>
        <w:rFonts w:ascii="Arial" w:hAnsi="Arial" w:hint="default"/>
        <w:b w:val="0"/>
        <w:i w:val="0"/>
        <w:color w:val="D2232A"/>
        <w:sz w:val="20"/>
      </w:rPr>
    </w:lvl>
    <w:lvl w:ilvl="1">
      <w:start w:val="1"/>
      <w:numFmt w:val="bullet"/>
      <w:lvlText w:val=""/>
      <w:lvlJc w:val="left"/>
      <w:pPr>
        <w:tabs>
          <w:tab w:val="num" w:pos="680"/>
        </w:tabs>
        <w:ind w:left="680" w:hanging="340"/>
      </w:pPr>
      <w:rPr>
        <w:rFonts w:ascii="Wingdings" w:hAnsi="Wingdings" w:hint="default"/>
        <w:color w:val="D2232A"/>
      </w:rPr>
    </w:lvl>
    <w:lvl w:ilvl="2">
      <w:start w:val="1"/>
      <w:numFmt w:val="bullet"/>
      <w:lvlText w:val=""/>
      <w:lvlJc w:val="left"/>
      <w:pPr>
        <w:tabs>
          <w:tab w:val="num" w:pos="1021"/>
        </w:tabs>
        <w:ind w:left="1021" w:hanging="341"/>
      </w:pPr>
      <w:rPr>
        <w:rFonts w:ascii="Wingdings" w:hAnsi="Wingdings" w:hint="default"/>
        <w:color w:val="D2232A"/>
      </w:rPr>
    </w:lvl>
    <w:lvl w:ilvl="3">
      <w:start w:val="1"/>
      <w:numFmt w:val="decimal"/>
      <w:lvlText w:val="(%4)"/>
      <w:lvlJc w:val="left"/>
      <w:pPr>
        <w:ind w:left="1043" w:hanging="360"/>
      </w:pPr>
      <w:rPr>
        <w:rFonts w:hint="default"/>
      </w:rPr>
    </w:lvl>
    <w:lvl w:ilvl="4">
      <w:start w:val="1"/>
      <w:numFmt w:val="lowerLetter"/>
      <w:lvlText w:val="(%5)"/>
      <w:lvlJc w:val="left"/>
      <w:pPr>
        <w:ind w:left="1403" w:hanging="360"/>
      </w:pPr>
      <w:rPr>
        <w:rFonts w:hint="default"/>
      </w:rPr>
    </w:lvl>
    <w:lvl w:ilvl="5">
      <w:start w:val="1"/>
      <w:numFmt w:val="lowerRoman"/>
      <w:lvlText w:val="(%6)"/>
      <w:lvlJc w:val="left"/>
      <w:pPr>
        <w:ind w:left="1763" w:hanging="360"/>
      </w:pPr>
      <w:rPr>
        <w:rFonts w:hint="default"/>
      </w:rPr>
    </w:lvl>
    <w:lvl w:ilvl="6">
      <w:start w:val="1"/>
      <w:numFmt w:val="decimal"/>
      <w:lvlText w:val="%7."/>
      <w:lvlJc w:val="left"/>
      <w:pPr>
        <w:ind w:left="2123" w:hanging="360"/>
      </w:pPr>
      <w:rPr>
        <w:rFonts w:hint="default"/>
      </w:rPr>
    </w:lvl>
    <w:lvl w:ilvl="7">
      <w:start w:val="1"/>
      <w:numFmt w:val="lowerLetter"/>
      <w:lvlText w:val="%8."/>
      <w:lvlJc w:val="left"/>
      <w:pPr>
        <w:ind w:left="2483" w:hanging="360"/>
      </w:pPr>
      <w:rPr>
        <w:rFonts w:hint="default"/>
      </w:rPr>
    </w:lvl>
    <w:lvl w:ilvl="8">
      <w:start w:val="1"/>
      <w:numFmt w:val="lowerRoman"/>
      <w:lvlText w:val="%9."/>
      <w:lvlJc w:val="left"/>
      <w:pPr>
        <w:ind w:left="2843" w:hanging="360"/>
      </w:pPr>
      <w:rPr>
        <w:rFonts w:hint="default"/>
      </w:rPr>
    </w:lvl>
  </w:abstractNum>
  <w:abstractNum w:abstractNumId="15" w15:restartNumberingAfterBreak="0">
    <w:nsid w:val="5C9214DC"/>
    <w:multiLevelType w:val="multilevel"/>
    <w:tmpl w:val="0AD4A2D4"/>
    <w:lvl w:ilvl="0">
      <w:start w:val="1"/>
      <w:numFmt w:val="decimal"/>
      <w:lvlText w:val="%1."/>
      <w:lvlJc w:val="left"/>
      <w:pPr>
        <w:tabs>
          <w:tab w:val="num" w:pos="340"/>
        </w:tabs>
        <w:ind w:left="340" w:hanging="340"/>
      </w:pPr>
      <w:rPr>
        <w:rFonts w:ascii="Arial" w:hAnsi="Arial" w:hint="default"/>
        <w:b w:val="0"/>
        <w:i w:val="0"/>
        <w:color w:val="D2232A"/>
        <w:sz w:val="20"/>
      </w:rPr>
    </w:lvl>
    <w:lvl w:ilvl="1">
      <w:start w:val="1"/>
      <w:numFmt w:val="bullet"/>
      <w:lvlText w:val=""/>
      <w:lvlJc w:val="left"/>
      <w:pPr>
        <w:tabs>
          <w:tab w:val="num" w:pos="680"/>
        </w:tabs>
        <w:ind w:left="680" w:hanging="340"/>
      </w:pPr>
      <w:rPr>
        <w:rFonts w:ascii="Wingdings" w:hAnsi="Wingdings" w:hint="default"/>
        <w:color w:val="D2232A"/>
      </w:rPr>
    </w:lvl>
    <w:lvl w:ilvl="2">
      <w:start w:val="1"/>
      <w:numFmt w:val="bullet"/>
      <w:lvlText w:val=""/>
      <w:lvlJc w:val="left"/>
      <w:pPr>
        <w:tabs>
          <w:tab w:val="num" w:pos="1021"/>
        </w:tabs>
        <w:ind w:left="1021" w:hanging="341"/>
      </w:pPr>
      <w:rPr>
        <w:rFonts w:ascii="Wingdings" w:hAnsi="Wingdings" w:hint="default"/>
        <w:color w:val="D2232A"/>
      </w:rPr>
    </w:lvl>
    <w:lvl w:ilvl="3">
      <w:start w:val="1"/>
      <w:numFmt w:val="decimal"/>
      <w:lvlText w:val="(%4)"/>
      <w:lvlJc w:val="left"/>
      <w:pPr>
        <w:ind w:left="1043" w:hanging="360"/>
      </w:pPr>
      <w:rPr>
        <w:rFonts w:hint="default"/>
      </w:rPr>
    </w:lvl>
    <w:lvl w:ilvl="4">
      <w:start w:val="1"/>
      <w:numFmt w:val="lowerLetter"/>
      <w:lvlText w:val="(%5)"/>
      <w:lvlJc w:val="left"/>
      <w:pPr>
        <w:ind w:left="1403" w:hanging="360"/>
      </w:pPr>
      <w:rPr>
        <w:rFonts w:hint="default"/>
      </w:rPr>
    </w:lvl>
    <w:lvl w:ilvl="5">
      <w:start w:val="1"/>
      <w:numFmt w:val="lowerRoman"/>
      <w:lvlText w:val="(%6)"/>
      <w:lvlJc w:val="left"/>
      <w:pPr>
        <w:ind w:left="1763" w:hanging="360"/>
      </w:pPr>
      <w:rPr>
        <w:rFonts w:hint="default"/>
      </w:rPr>
    </w:lvl>
    <w:lvl w:ilvl="6">
      <w:start w:val="1"/>
      <w:numFmt w:val="decimal"/>
      <w:lvlText w:val="%7."/>
      <w:lvlJc w:val="left"/>
      <w:pPr>
        <w:ind w:left="2123" w:hanging="360"/>
      </w:pPr>
      <w:rPr>
        <w:rFonts w:hint="default"/>
      </w:rPr>
    </w:lvl>
    <w:lvl w:ilvl="7">
      <w:start w:val="1"/>
      <w:numFmt w:val="lowerLetter"/>
      <w:lvlText w:val="%8."/>
      <w:lvlJc w:val="left"/>
      <w:pPr>
        <w:ind w:left="2483" w:hanging="360"/>
      </w:pPr>
      <w:rPr>
        <w:rFonts w:hint="default"/>
      </w:rPr>
    </w:lvl>
    <w:lvl w:ilvl="8">
      <w:start w:val="1"/>
      <w:numFmt w:val="lowerRoman"/>
      <w:lvlText w:val="%9."/>
      <w:lvlJc w:val="left"/>
      <w:pPr>
        <w:ind w:left="2843" w:hanging="360"/>
      </w:pPr>
      <w:rPr>
        <w:rFonts w:hint="default"/>
      </w:rPr>
    </w:lvl>
  </w:abstractNum>
  <w:abstractNum w:abstractNumId="16" w15:restartNumberingAfterBreak="0">
    <w:nsid w:val="5D1D6380"/>
    <w:multiLevelType w:val="multilevel"/>
    <w:tmpl w:val="8DB4B360"/>
    <w:lvl w:ilvl="0">
      <w:start w:val="1"/>
      <w:numFmt w:val="decimal"/>
      <w:lvlText w:val="%1."/>
      <w:lvlJc w:val="left"/>
      <w:pPr>
        <w:tabs>
          <w:tab w:val="num" w:pos="340"/>
        </w:tabs>
        <w:ind w:left="340" w:hanging="340"/>
      </w:pPr>
      <w:rPr>
        <w:rFonts w:ascii="Arial" w:hAnsi="Arial" w:hint="default"/>
        <w:b w:val="0"/>
        <w:i w:val="0"/>
        <w:color w:val="D2232A"/>
        <w:sz w:val="20"/>
      </w:rPr>
    </w:lvl>
    <w:lvl w:ilvl="1">
      <w:start w:val="1"/>
      <w:numFmt w:val="lowerLetter"/>
      <w:lvlText w:val="%2)"/>
      <w:lvlJc w:val="left"/>
      <w:pPr>
        <w:tabs>
          <w:tab w:val="num" w:pos="680"/>
        </w:tabs>
        <w:ind w:left="680" w:hanging="340"/>
      </w:pPr>
      <w:rPr>
        <w:rFonts w:ascii="Arial" w:hAnsi="Arial" w:hint="default"/>
        <w:b w:val="0"/>
        <w:i w:val="0"/>
        <w:color w:val="D2232A"/>
        <w:sz w:val="20"/>
      </w:rPr>
    </w:lvl>
    <w:lvl w:ilvl="2">
      <w:start w:val="1"/>
      <w:numFmt w:val="bullet"/>
      <w:lvlText w:val=""/>
      <w:lvlJc w:val="left"/>
      <w:pPr>
        <w:tabs>
          <w:tab w:val="num" w:pos="1021"/>
        </w:tabs>
        <w:ind w:left="1021" w:hanging="341"/>
      </w:pPr>
      <w:rPr>
        <w:rFonts w:ascii="Wingdings" w:hAnsi="Wingdings" w:hint="default"/>
        <w:color w:val="D2232A"/>
      </w:rPr>
    </w:lvl>
    <w:lvl w:ilvl="3">
      <w:start w:val="1"/>
      <w:numFmt w:val="none"/>
      <w:lvlText w:val=""/>
      <w:lvlJc w:val="left"/>
      <w:pPr>
        <w:tabs>
          <w:tab w:val="num" w:pos="1077"/>
        </w:tabs>
        <w:ind w:left="1728" w:hanging="648"/>
      </w:pPr>
      <w:rPr>
        <w:rFonts w:hint="default"/>
      </w:rPr>
    </w:lvl>
    <w:lvl w:ilvl="4">
      <w:start w:val="1"/>
      <w:numFmt w:val="none"/>
      <w:lvlText w:val=""/>
      <w:lvlJc w:val="left"/>
      <w:pPr>
        <w:ind w:left="2232" w:hanging="792"/>
      </w:pPr>
      <w:rPr>
        <w:rFonts w:hint="default"/>
      </w:rPr>
    </w:lvl>
    <w:lvl w:ilvl="5">
      <w:start w:val="1"/>
      <w:numFmt w:val="none"/>
      <w:lvlText w:val=""/>
      <w:lvlJc w:val="left"/>
      <w:pPr>
        <w:ind w:left="2736" w:hanging="936"/>
      </w:pPr>
      <w:rPr>
        <w:rFonts w:hint="default"/>
      </w:rPr>
    </w:lvl>
    <w:lvl w:ilvl="6">
      <w:start w:val="1"/>
      <w:numFmt w:val="none"/>
      <w:lvlText w:val=""/>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7" w15:restartNumberingAfterBreak="0">
    <w:nsid w:val="5EFC3D65"/>
    <w:multiLevelType w:val="hybridMultilevel"/>
    <w:tmpl w:val="2C1488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6E36C84"/>
    <w:multiLevelType w:val="multilevel"/>
    <w:tmpl w:val="FCEC7FBC"/>
    <w:numStyleLink w:val="ECCBullets"/>
  </w:abstractNum>
  <w:abstractNum w:abstractNumId="19" w15:restartNumberingAfterBreak="0">
    <w:nsid w:val="71EC350B"/>
    <w:multiLevelType w:val="multilevel"/>
    <w:tmpl w:val="CB1A2F26"/>
    <w:lvl w:ilvl="0">
      <w:numFmt w:val="decimal"/>
      <w:lvlText w:val="%1"/>
      <w:lvlJc w:val="left"/>
      <w:pPr>
        <w:tabs>
          <w:tab w:val="num" w:pos="432"/>
        </w:tabs>
        <w:ind w:left="432" w:hanging="432"/>
      </w:pPr>
      <w:rPr>
        <w:rFonts w:ascii="Arial" w:hAnsi="Arial" w:hint="default"/>
        <w:b/>
        <w:i w:val="0"/>
        <w:color w:val="D2232A"/>
        <w:sz w:val="20"/>
        <w:szCs w:val="20"/>
      </w:rPr>
    </w:lvl>
    <w:lvl w:ilvl="1">
      <w:start w:val="1"/>
      <w:numFmt w:val="decimal"/>
      <w:lvlText w:val="%1.%2"/>
      <w:lvlJc w:val="left"/>
      <w:pPr>
        <w:tabs>
          <w:tab w:val="num" w:pos="576"/>
        </w:tabs>
        <w:ind w:left="576" w:hanging="576"/>
      </w:pPr>
      <w:rPr>
        <w:rFonts w:ascii="Arial" w:hAnsi="Arial" w:hint="default"/>
        <w:b/>
        <w:i w:val="0"/>
        <w:sz w:val="20"/>
      </w:rPr>
    </w:lvl>
    <w:lvl w:ilvl="2">
      <w:start w:val="1"/>
      <w:numFmt w:val="decimal"/>
      <w:lvlText w:val="%1.%2.%3"/>
      <w:lvlJc w:val="left"/>
      <w:pPr>
        <w:tabs>
          <w:tab w:val="num" w:pos="720"/>
        </w:tabs>
        <w:ind w:left="720" w:hanging="720"/>
      </w:pPr>
      <w:rPr>
        <w:rFonts w:ascii="Arial" w:hAnsi="Arial" w:hint="default"/>
        <w:b/>
        <w:i w:val="0"/>
        <w:caps w:val="0"/>
        <w:sz w:val="20"/>
        <w:szCs w:val="20"/>
      </w:rPr>
    </w:lvl>
    <w:lvl w:ilvl="3">
      <w:start w:val="1"/>
      <w:numFmt w:val="decimal"/>
      <w:lvlText w:val="%1.%2.%3.%4"/>
      <w:lvlJc w:val="left"/>
      <w:pPr>
        <w:tabs>
          <w:tab w:val="num" w:pos="864"/>
        </w:tabs>
        <w:ind w:left="864" w:hanging="864"/>
      </w:pPr>
      <w:rPr>
        <w:rFonts w:ascii="Arial" w:hAnsi="Arial" w:hint="default"/>
        <w:b w:val="0"/>
        <w:i/>
        <w:sz w:val="20"/>
      </w:rPr>
    </w:lvl>
    <w:lvl w:ilvl="4">
      <w:start w:val="1"/>
      <w:numFmt w:val="decimal"/>
      <w:lvlText w:val="%1.%2.%3.%4.%5"/>
      <w:lvlJc w:val="left"/>
      <w:pPr>
        <w:tabs>
          <w:tab w:val="num" w:pos="1008"/>
        </w:tabs>
        <w:ind w:left="1008" w:hanging="1008"/>
      </w:pPr>
      <w:rPr>
        <w:rFonts w:hint="default"/>
        <w:sz w:val="24"/>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7BD5A79"/>
    <w:multiLevelType w:val="multilevel"/>
    <w:tmpl w:val="1C705B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3212E4"/>
    <w:multiLevelType w:val="multilevel"/>
    <w:tmpl w:val="A724997C"/>
    <w:lvl w:ilvl="0">
      <w:start w:val="1"/>
      <w:numFmt w:val="decimal"/>
      <w:pStyle w:val="ECCTabletitle"/>
      <w:suff w:val="space"/>
      <w:lvlText w:val="Table %1:"/>
      <w:lvlJc w:val="left"/>
      <w:pPr>
        <w:ind w:left="360" w:hanging="360"/>
      </w:pPr>
      <w:rPr>
        <w:rFonts w:ascii="Arial" w:hAnsi="Arial" w:hint="default"/>
        <w:b/>
        <w:i w:val="0"/>
        <w:color w:val="D2232A"/>
        <w:sz w:val="2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7D253DBC"/>
    <w:multiLevelType w:val="hybridMultilevel"/>
    <w:tmpl w:val="59A4531E"/>
    <w:lvl w:ilvl="0" w:tplc="C9F2E468">
      <w:start w:val="1"/>
      <w:numFmt w:val="bullet"/>
      <w:pStyle w:val="ListBullet2"/>
      <w:lvlText w:val="-"/>
      <w:lvlJc w:val="left"/>
      <w:pPr>
        <w:tabs>
          <w:tab w:val="num" w:pos="2049"/>
        </w:tabs>
        <w:ind w:left="2049" w:hanging="360"/>
      </w:pPr>
      <w:rPr>
        <w:rFonts w:ascii="Times New Roman" w:eastAsia="Times New Roman" w:hAnsi="Times New Roman" w:cs="Times New Roman" w:hint="default"/>
      </w:rPr>
    </w:lvl>
    <w:lvl w:ilvl="1" w:tplc="23142B38" w:tentative="1">
      <w:start w:val="1"/>
      <w:numFmt w:val="bullet"/>
      <w:lvlText w:val="o"/>
      <w:lvlJc w:val="left"/>
      <w:pPr>
        <w:tabs>
          <w:tab w:val="num" w:pos="1723"/>
        </w:tabs>
        <w:ind w:left="1723" w:hanging="360"/>
      </w:pPr>
      <w:rPr>
        <w:rFonts w:ascii="Courier New" w:hAnsi="Courier New" w:hint="default"/>
      </w:rPr>
    </w:lvl>
    <w:lvl w:ilvl="2" w:tplc="7792B864" w:tentative="1">
      <w:start w:val="1"/>
      <w:numFmt w:val="bullet"/>
      <w:lvlText w:val=""/>
      <w:lvlJc w:val="left"/>
      <w:pPr>
        <w:tabs>
          <w:tab w:val="num" w:pos="2443"/>
        </w:tabs>
        <w:ind w:left="2443" w:hanging="360"/>
      </w:pPr>
      <w:rPr>
        <w:rFonts w:ascii="Wingdings" w:hAnsi="Wingdings" w:hint="default"/>
      </w:rPr>
    </w:lvl>
    <w:lvl w:ilvl="3" w:tplc="831891AE" w:tentative="1">
      <w:start w:val="1"/>
      <w:numFmt w:val="bullet"/>
      <w:lvlText w:val=""/>
      <w:lvlJc w:val="left"/>
      <w:pPr>
        <w:tabs>
          <w:tab w:val="num" w:pos="3163"/>
        </w:tabs>
        <w:ind w:left="3163" w:hanging="360"/>
      </w:pPr>
      <w:rPr>
        <w:rFonts w:ascii="Symbol" w:hAnsi="Symbol" w:hint="default"/>
      </w:rPr>
    </w:lvl>
    <w:lvl w:ilvl="4" w:tplc="301E6446" w:tentative="1">
      <w:start w:val="1"/>
      <w:numFmt w:val="bullet"/>
      <w:lvlText w:val="o"/>
      <w:lvlJc w:val="left"/>
      <w:pPr>
        <w:tabs>
          <w:tab w:val="num" w:pos="3883"/>
        </w:tabs>
        <w:ind w:left="3883" w:hanging="360"/>
      </w:pPr>
      <w:rPr>
        <w:rFonts w:ascii="Courier New" w:hAnsi="Courier New" w:hint="default"/>
      </w:rPr>
    </w:lvl>
    <w:lvl w:ilvl="5" w:tplc="28247334" w:tentative="1">
      <w:start w:val="1"/>
      <w:numFmt w:val="bullet"/>
      <w:lvlText w:val=""/>
      <w:lvlJc w:val="left"/>
      <w:pPr>
        <w:tabs>
          <w:tab w:val="num" w:pos="4603"/>
        </w:tabs>
        <w:ind w:left="4603" w:hanging="360"/>
      </w:pPr>
      <w:rPr>
        <w:rFonts w:ascii="Wingdings" w:hAnsi="Wingdings" w:hint="default"/>
      </w:rPr>
    </w:lvl>
    <w:lvl w:ilvl="6" w:tplc="1EECC968" w:tentative="1">
      <w:start w:val="1"/>
      <w:numFmt w:val="bullet"/>
      <w:lvlText w:val=""/>
      <w:lvlJc w:val="left"/>
      <w:pPr>
        <w:tabs>
          <w:tab w:val="num" w:pos="5323"/>
        </w:tabs>
        <w:ind w:left="5323" w:hanging="360"/>
      </w:pPr>
      <w:rPr>
        <w:rFonts w:ascii="Symbol" w:hAnsi="Symbol" w:hint="default"/>
      </w:rPr>
    </w:lvl>
    <w:lvl w:ilvl="7" w:tplc="2146007A" w:tentative="1">
      <w:start w:val="1"/>
      <w:numFmt w:val="bullet"/>
      <w:lvlText w:val="o"/>
      <w:lvlJc w:val="left"/>
      <w:pPr>
        <w:tabs>
          <w:tab w:val="num" w:pos="6043"/>
        </w:tabs>
        <w:ind w:left="6043" w:hanging="360"/>
      </w:pPr>
      <w:rPr>
        <w:rFonts w:ascii="Courier New" w:hAnsi="Courier New" w:hint="default"/>
      </w:rPr>
    </w:lvl>
    <w:lvl w:ilvl="8" w:tplc="A0C2B3C8" w:tentative="1">
      <w:start w:val="1"/>
      <w:numFmt w:val="bullet"/>
      <w:lvlText w:val=""/>
      <w:lvlJc w:val="left"/>
      <w:pPr>
        <w:tabs>
          <w:tab w:val="num" w:pos="6763"/>
        </w:tabs>
        <w:ind w:left="6763" w:hanging="360"/>
      </w:pPr>
      <w:rPr>
        <w:rFonts w:ascii="Wingdings" w:hAnsi="Wingdings" w:hint="default"/>
      </w:rPr>
    </w:lvl>
  </w:abstractNum>
  <w:abstractNum w:abstractNumId="23" w15:restartNumberingAfterBreak="0">
    <w:nsid w:val="7E5133D0"/>
    <w:multiLevelType w:val="multilevel"/>
    <w:tmpl w:val="5A96A83C"/>
    <w:lvl w:ilvl="0">
      <w:start w:val="1"/>
      <w:numFmt w:val="decimal"/>
      <w:pStyle w:val="3"/>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7"/>
  </w:num>
  <w:num w:numId="3">
    <w:abstractNumId w:val="21"/>
  </w:num>
  <w:num w:numId="4">
    <w:abstractNumId w:val="11"/>
  </w:num>
  <w:num w:numId="5">
    <w:abstractNumId w:val="4"/>
  </w:num>
  <w:num w:numId="6">
    <w:abstractNumId w:val="9"/>
  </w:num>
  <w:num w:numId="7">
    <w:abstractNumId w:val="9"/>
    <w:lvlOverride w:ilvl="0">
      <w:startOverride w:val="1"/>
    </w:lvlOverride>
  </w:num>
  <w:num w:numId="8">
    <w:abstractNumId w:val="2"/>
  </w:num>
  <w:num w:numId="9">
    <w:abstractNumId w:val="18"/>
  </w:num>
  <w:num w:numId="10">
    <w:abstractNumId w:val="15"/>
  </w:num>
  <w:num w:numId="11">
    <w:abstractNumId w:val="10"/>
  </w:num>
  <w:num w:numId="12">
    <w:abstractNumId w:val="6"/>
  </w:num>
  <w:num w:numId="13">
    <w:abstractNumId w:val="16"/>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1"/>
  </w:num>
  <w:num w:numId="20">
    <w:abstractNumId w:val="0"/>
  </w:num>
  <w:num w:numId="21">
    <w:abstractNumId w:val="8"/>
  </w:num>
  <w:num w:numId="22">
    <w:abstractNumId w:val="5"/>
  </w:num>
  <w:num w:numId="23">
    <w:abstractNumId w:val="22"/>
  </w:num>
  <w:num w:numId="24">
    <w:abstractNumId w:val="23"/>
  </w:num>
  <w:num w:numId="25">
    <w:abstractNumId w:val="13"/>
  </w:num>
  <w:num w:numId="26">
    <w:abstractNumId w:val="20"/>
  </w:num>
  <w:num w:numId="2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P03">
    <w15:presenceInfo w15:providerId="None" w15:userId="VP03"/>
  </w15:person>
  <w15:person w15:author="VP01">
    <w15:presenceInfo w15:providerId="None" w15:userId="VP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BAC"/>
    <w:rsid w:val="00001D82"/>
    <w:rsid w:val="0000514A"/>
    <w:rsid w:val="0000743C"/>
    <w:rsid w:val="000152FB"/>
    <w:rsid w:val="00031678"/>
    <w:rsid w:val="000B3DC6"/>
    <w:rsid w:val="000D0A8F"/>
    <w:rsid w:val="000F08B6"/>
    <w:rsid w:val="00100439"/>
    <w:rsid w:val="00117D88"/>
    <w:rsid w:val="00164986"/>
    <w:rsid w:val="00224459"/>
    <w:rsid w:val="00236E2D"/>
    <w:rsid w:val="00292803"/>
    <w:rsid w:val="0029414B"/>
    <w:rsid w:val="002D1A3F"/>
    <w:rsid w:val="003103F3"/>
    <w:rsid w:val="003370A6"/>
    <w:rsid w:val="00361407"/>
    <w:rsid w:val="00375B5C"/>
    <w:rsid w:val="003972F5"/>
    <w:rsid w:val="003A2C63"/>
    <w:rsid w:val="003D10D7"/>
    <w:rsid w:val="003D7C43"/>
    <w:rsid w:val="00422ADE"/>
    <w:rsid w:val="0045031E"/>
    <w:rsid w:val="00460F8F"/>
    <w:rsid w:val="00563C86"/>
    <w:rsid w:val="00590B18"/>
    <w:rsid w:val="005939A0"/>
    <w:rsid w:val="005E2701"/>
    <w:rsid w:val="006032B8"/>
    <w:rsid w:val="00626EEC"/>
    <w:rsid w:val="00692DCC"/>
    <w:rsid w:val="006C2A15"/>
    <w:rsid w:val="006D6939"/>
    <w:rsid w:val="00777626"/>
    <w:rsid w:val="00793089"/>
    <w:rsid w:val="007A6364"/>
    <w:rsid w:val="007C63A8"/>
    <w:rsid w:val="007E7698"/>
    <w:rsid w:val="0085514D"/>
    <w:rsid w:val="008806AB"/>
    <w:rsid w:val="008919F0"/>
    <w:rsid w:val="00892B9F"/>
    <w:rsid w:val="00897831"/>
    <w:rsid w:val="008A7A8C"/>
    <w:rsid w:val="008B4EA6"/>
    <w:rsid w:val="008B721E"/>
    <w:rsid w:val="008D3B89"/>
    <w:rsid w:val="008E561C"/>
    <w:rsid w:val="009124EB"/>
    <w:rsid w:val="009413FB"/>
    <w:rsid w:val="009C211F"/>
    <w:rsid w:val="009C7586"/>
    <w:rsid w:val="009D2276"/>
    <w:rsid w:val="009D59D1"/>
    <w:rsid w:val="009F1ACF"/>
    <w:rsid w:val="00A6077B"/>
    <w:rsid w:val="00AA7369"/>
    <w:rsid w:val="00AA7EE6"/>
    <w:rsid w:val="00AF6B36"/>
    <w:rsid w:val="00B95C69"/>
    <w:rsid w:val="00BD5FFB"/>
    <w:rsid w:val="00BF1BAC"/>
    <w:rsid w:val="00C04975"/>
    <w:rsid w:val="00C1510F"/>
    <w:rsid w:val="00C40838"/>
    <w:rsid w:val="00C6152E"/>
    <w:rsid w:val="00C9065A"/>
    <w:rsid w:val="00CD191B"/>
    <w:rsid w:val="00CD28DC"/>
    <w:rsid w:val="00CD3508"/>
    <w:rsid w:val="00CF6C90"/>
    <w:rsid w:val="00D020DD"/>
    <w:rsid w:val="00D03436"/>
    <w:rsid w:val="00D700C8"/>
    <w:rsid w:val="00D97881"/>
    <w:rsid w:val="00DA706D"/>
    <w:rsid w:val="00DC6CBA"/>
    <w:rsid w:val="00DD7CC4"/>
    <w:rsid w:val="00E01814"/>
    <w:rsid w:val="00E11FC1"/>
    <w:rsid w:val="00E141E2"/>
    <w:rsid w:val="00E259EE"/>
    <w:rsid w:val="00E3205A"/>
    <w:rsid w:val="00E33E97"/>
    <w:rsid w:val="00E566FC"/>
    <w:rsid w:val="00E67214"/>
    <w:rsid w:val="00EA6F83"/>
    <w:rsid w:val="00ED76D8"/>
    <w:rsid w:val="00EE002D"/>
    <w:rsid w:val="00EE33CD"/>
    <w:rsid w:val="00F061A8"/>
    <w:rsid w:val="00F14E4B"/>
    <w:rsid w:val="00F452C0"/>
    <w:rsid w:val="00F6492D"/>
    <w:rsid w:val="00F86E0E"/>
    <w:rsid w:val="00FA69F0"/>
    <w:rsid w:val="00FD3DBA"/>
    <w:rsid w:val="00FD5E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36C67"/>
  <w15:chartTrackingRefBased/>
  <w15:docId w15:val="{072ADF51-E2AB-49C8-926F-41F86D131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BAC"/>
    <w:pPr>
      <w:spacing w:after="0" w:line="240" w:lineRule="auto"/>
      <w:jc w:val="both"/>
    </w:pPr>
    <w:rPr>
      <w:rFonts w:ascii="Times New Roman" w:hAnsi="Times New Roman" w:cs="Times New Roman"/>
      <w:sz w:val="24"/>
    </w:rPr>
  </w:style>
  <w:style w:type="paragraph" w:styleId="Heading1">
    <w:name w:val="heading 1"/>
    <w:aliases w:val="RCC Heading 1"/>
    <w:basedOn w:val="Normal"/>
    <w:next w:val="ECCParagraph"/>
    <w:link w:val="Heading1Char"/>
    <w:autoRedefine/>
    <w:qFormat/>
    <w:rsid w:val="0029414B"/>
    <w:pPr>
      <w:keepNext/>
      <w:spacing w:before="600" w:after="240"/>
      <w:ind w:hanging="5"/>
      <w:outlineLvl w:val="0"/>
    </w:pPr>
    <w:rPr>
      <w:rFonts w:eastAsia="MS Mincho"/>
      <w:b/>
      <w:bCs/>
      <w:caps/>
      <w:noProof/>
      <w:color w:val="000000" w:themeColor="text1"/>
      <w:kern w:val="32"/>
      <w:szCs w:val="20"/>
    </w:rPr>
  </w:style>
  <w:style w:type="paragraph" w:styleId="Heading2">
    <w:name w:val="heading 2"/>
    <w:aliases w:val="RCC Heading 2"/>
    <w:basedOn w:val="Normal"/>
    <w:next w:val="ECCParagraph"/>
    <w:link w:val="Heading2Char"/>
    <w:autoRedefine/>
    <w:qFormat/>
    <w:rsid w:val="00164986"/>
    <w:pPr>
      <w:ind w:firstLine="567"/>
      <w:outlineLvl w:val="1"/>
    </w:pPr>
    <w:rPr>
      <w:rFonts w:eastAsia="MS Mincho" w:cs="Arial"/>
      <w:b/>
      <w:noProof/>
      <w:color w:val="000000" w:themeColor="text1"/>
      <w:szCs w:val="20"/>
    </w:rPr>
  </w:style>
  <w:style w:type="paragraph" w:styleId="Heading3">
    <w:name w:val="heading 3"/>
    <w:aliases w:val="RCC Heading 3"/>
    <w:basedOn w:val="Normal"/>
    <w:next w:val="ECCParagraph"/>
    <w:link w:val="Heading3Char"/>
    <w:autoRedefine/>
    <w:qFormat/>
    <w:rsid w:val="00BF1BAC"/>
    <w:pPr>
      <w:ind w:firstLine="567"/>
      <w:outlineLvl w:val="2"/>
    </w:pPr>
    <w:rPr>
      <w:rFonts w:eastAsia="MS Mincho"/>
      <w:b/>
      <w:noProof/>
      <w:szCs w:val="20"/>
    </w:rPr>
  </w:style>
  <w:style w:type="paragraph" w:styleId="Heading4">
    <w:name w:val="heading 4"/>
    <w:aliases w:val="RCC Heading 4"/>
    <w:basedOn w:val="Normal"/>
    <w:next w:val="ECCParagraph"/>
    <w:link w:val="Heading4Char"/>
    <w:autoRedefine/>
    <w:qFormat/>
    <w:rsid w:val="00BF1BAC"/>
    <w:pPr>
      <w:numPr>
        <w:ilvl w:val="3"/>
        <w:numId w:val="2"/>
      </w:numPr>
      <w:spacing w:before="360" w:after="120"/>
      <w:outlineLvl w:val="3"/>
    </w:pPr>
    <w:rPr>
      <w:rFonts w:eastAsia="MS Mincho" w:cs="Arial"/>
      <w:bCs/>
      <w:i/>
      <w:noProof/>
      <w:szCs w:val="26"/>
    </w:rPr>
  </w:style>
  <w:style w:type="paragraph" w:styleId="Heading5">
    <w:name w:val="heading 5"/>
    <w:basedOn w:val="Normal"/>
    <w:next w:val="Normal"/>
    <w:link w:val="Heading5Char"/>
    <w:qFormat/>
    <w:rsid w:val="00BF1BAC"/>
    <w:pPr>
      <w:numPr>
        <w:ilvl w:val="4"/>
        <w:numId w:val="2"/>
      </w:numPr>
      <w:spacing w:before="240" w:after="60"/>
      <w:outlineLvl w:val="4"/>
    </w:pPr>
    <w:rPr>
      <w:rFonts w:eastAsia="MS Mincho"/>
      <w:b/>
      <w:bCs/>
      <w:i/>
      <w:iCs/>
      <w:noProof/>
      <w:sz w:val="26"/>
      <w:szCs w:val="26"/>
    </w:rPr>
  </w:style>
  <w:style w:type="paragraph" w:styleId="Heading6">
    <w:name w:val="heading 6"/>
    <w:basedOn w:val="Normal"/>
    <w:next w:val="Normal"/>
    <w:link w:val="Heading6Char"/>
    <w:qFormat/>
    <w:rsid w:val="00BF1BAC"/>
    <w:pPr>
      <w:numPr>
        <w:ilvl w:val="5"/>
        <w:numId w:val="2"/>
      </w:numPr>
      <w:spacing w:before="240" w:after="60"/>
      <w:outlineLvl w:val="5"/>
    </w:pPr>
    <w:rPr>
      <w:rFonts w:eastAsia="MS Mincho"/>
      <w:b/>
      <w:bCs/>
      <w:noProof/>
      <w:sz w:val="22"/>
    </w:rPr>
  </w:style>
  <w:style w:type="paragraph" w:styleId="Heading7">
    <w:name w:val="heading 7"/>
    <w:basedOn w:val="Normal"/>
    <w:next w:val="Normal"/>
    <w:link w:val="Heading7Char"/>
    <w:qFormat/>
    <w:rsid w:val="00BF1BAC"/>
    <w:pPr>
      <w:numPr>
        <w:ilvl w:val="6"/>
        <w:numId w:val="2"/>
      </w:numPr>
      <w:spacing w:before="240" w:after="60"/>
      <w:outlineLvl w:val="6"/>
    </w:pPr>
    <w:rPr>
      <w:rFonts w:eastAsia="MS Mincho"/>
      <w:noProof/>
      <w:szCs w:val="20"/>
    </w:rPr>
  </w:style>
  <w:style w:type="paragraph" w:styleId="Heading8">
    <w:name w:val="heading 8"/>
    <w:basedOn w:val="Normal"/>
    <w:next w:val="Normal"/>
    <w:link w:val="Heading8Char"/>
    <w:qFormat/>
    <w:rsid w:val="00BF1BAC"/>
    <w:pPr>
      <w:numPr>
        <w:ilvl w:val="7"/>
        <w:numId w:val="2"/>
      </w:numPr>
      <w:spacing w:before="240" w:after="60"/>
      <w:outlineLvl w:val="7"/>
    </w:pPr>
    <w:rPr>
      <w:rFonts w:eastAsia="MS Mincho"/>
      <w:i/>
      <w:iCs/>
      <w:noProof/>
      <w:szCs w:val="20"/>
    </w:rPr>
  </w:style>
  <w:style w:type="paragraph" w:styleId="Heading9">
    <w:name w:val="heading 9"/>
    <w:basedOn w:val="Normal"/>
    <w:next w:val="Normal"/>
    <w:link w:val="Heading9Char"/>
    <w:qFormat/>
    <w:rsid w:val="00BF1BAC"/>
    <w:pPr>
      <w:numPr>
        <w:ilvl w:val="8"/>
        <w:numId w:val="2"/>
      </w:numPr>
      <w:spacing w:before="240" w:after="60"/>
      <w:outlineLvl w:val="8"/>
    </w:pPr>
    <w:rPr>
      <w:rFonts w:eastAsia="MS Mincho" w:cs="Arial"/>
      <w:noProof/>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RCC Heading 1 Char"/>
    <w:basedOn w:val="DefaultParagraphFont"/>
    <w:link w:val="Heading1"/>
    <w:rsid w:val="0029414B"/>
    <w:rPr>
      <w:rFonts w:ascii="Times New Roman" w:eastAsia="MS Mincho" w:hAnsi="Times New Roman" w:cs="Times New Roman"/>
      <w:b/>
      <w:bCs/>
      <w:caps/>
      <w:noProof/>
      <w:color w:val="000000" w:themeColor="text1"/>
      <w:kern w:val="32"/>
      <w:sz w:val="24"/>
      <w:szCs w:val="20"/>
    </w:rPr>
  </w:style>
  <w:style w:type="character" w:customStyle="1" w:styleId="Heading2Char">
    <w:name w:val="Heading 2 Char"/>
    <w:aliases w:val="RCC Heading 2 Char"/>
    <w:basedOn w:val="DefaultParagraphFont"/>
    <w:link w:val="Heading2"/>
    <w:rsid w:val="00164986"/>
    <w:rPr>
      <w:rFonts w:ascii="Times New Roman" w:eastAsia="MS Mincho" w:hAnsi="Times New Roman" w:cs="Arial"/>
      <w:b/>
      <w:noProof/>
      <w:color w:val="000000" w:themeColor="text1"/>
      <w:sz w:val="24"/>
      <w:szCs w:val="20"/>
    </w:rPr>
  </w:style>
  <w:style w:type="character" w:customStyle="1" w:styleId="Heading3Char">
    <w:name w:val="Heading 3 Char"/>
    <w:aliases w:val="RCC Heading 3 Char"/>
    <w:basedOn w:val="DefaultParagraphFont"/>
    <w:link w:val="Heading3"/>
    <w:rsid w:val="00BF1BAC"/>
    <w:rPr>
      <w:rFonts w:ascii="Times New Roman" w:eastAsia="MS Mincho" w:hAnsi="Times New Roman" w:cs="Times New Roman"/>
      <w:b/>
      <w:noProof/>
      <w:sz w:val="24"/>
      <w:szCs w:val="20"/>
    </w:rPr>
  </w:style>
  <w:style w:type="character" w:customStyle="1" w:styleId="Heading4Char">
    <w:name w:val="Heading 4 Char"/>
    <w:aliases w:val="RCC Heading 4 Char"/>
    <w:basedOn w:val="DefaultParagraphFont"/>
    <w:link w:val="Heading4"/>
    <w:rsid w:val="00BF1BAC"/>
    <w:rPr>
      <w:rFonts w:ascii="Times New Roman" w:eastAsia="MS Mincho" w:hAnsi="Times New Roman" w:cs="Arial"/>
      <w:bCs/>
      <w:i/>
      <w:noProof/>
      <w:sz w:val="24"/>
      <w:szCs w:val="26"/>
    </w:rPr>
  </w:style>
  <w:style w:type="character" w:customStyle="1" w:styleId="Heading5Char">
    <w:name w:val="Heading 5 Char"/>
    <w:basedOn w:val="DefaultParagraphFont"/>
    <w:link w:val="Heading5"/>
    <w:rsid w:val="00BF1BAC"/>
    <w:rPr>
      <w:rFonts w:ascii="Times New Roman" w:eastAsia="MS Mincho" w:hAnsi="Times New Roman" w:cs="Times New Roman"/>
      <w:b/>
      <w:bCs/>
      <w:i/>
      <w:iCs/>
      <w:noProof/>
      <w:sz w:val="26"/>
      <w:szCs w:val="26"/>
    </w:rPr>
  </w:style>
  <w:style w:type="character" w:customStyle="1" w:styleId="Heading6Char">
    <w:name w:val="Heading 6 Char"/>
    <w:basedOn w:val="DefaultParagraphFont"/>
    <w:link w:val="Heading6"/>
    <w:rsid w:val="00BF1BAC"/>
    <w:rPr>
      <w:rFonts w:ascii="Times New Roman" w:eastAsia="MS Mincho" w:hAnsi="Times New Roman" w:cs="Times New Roman"/>
      <w:b/>
      <w:bCs/>
      <w:noProof/>
    </w:rPr>
  </w:style>
  <w:style w:type="character" w:customStyle="1" w:styleId="Heading7Char">
    <w:name w:val="Heading 7 Char"/>
    <w:basedOn w:val="DefaultParagraphFont"/>
    <w:link w:val="Heading7"/>
    <w:rsid w:val="00BF1BAC"/>
    <w:rPr>
      <w:rFonts w:ascii="Times New Roman" w:eastAsia="MS Mincho" w:hAnsi="Times New Roman" w:cs="Times New Roman"/>
      <w:noProof/>
      <w:sz w:val="24"/>
      <w:szCs w:val="20"/>
    </w:rPr>
  </w:style>
  <w:style w:type="character" w:customStyle="1" w:styleId="Heading8Char">
    <w:name w:val="Heading 8 Char"/>
    <w:basedOn w:val="DefaultParagraphFont"/>
    <w:link w:val="Heading8"/>
    <w:rsid w:val="00BF1BAC"/>
    <w:rPr>
      <w:rFonts w:ascii="Times New Roman" w:eastAsia="MS Mincho" w:hAnsi="Times New Roman" w:cs="Times New Roman"/>
      <w:i/>
      <w:iCs/>
      <w:noProof/>
      <w:sz w:val="24"/>
      <w:szCs w:val="20"/>
    </w:rPr>
  </w:style>
  <w:style w:type="character" w:customStyle="1" w:styleId="Heading9Char">
    <w:name w:val="Heading 9 Char"/>
    <w:basedOn w:val="DefaultParagraphFont"/>
    <w:link w:val="Heading9"/>
    <w:rsid w:val="00BF1BAC"/>
    <w:rPr>
      <w:rFonts w:ascii="Times New Roman" w:eastAsia="MS Mincho" w:hAnsi="Times New Roman" w:cs="Arial"/>
      <w:noProof/>
    </w:rPr>
  </w:style>
  <w:style w:type="paragraph" w:customStyle="1" w:styleId="ECCParagraph">
    <w:name w:val="ECC Paragraph"/>
    <w:basedOn w:val="Normal"/>
    <w:rsid w:val="00BF1BAC"/>
    <w:pPr>
      <w:spacing w:after="240"/>
    </w:pPr>
    <w:rPr>
      <w:rFonts w:eastAsia="MS Mincho"/>
      <w:noProof/>
      <w:szCs w:val="20"/>
      <w:lang w:val="en-GB"/>
    </w:rPr>
  </w:style>
  <w:style w:type="paragraph" w:customStyle="1" w:styleId="ECCParBulleted">
    <w:name w:val="ECC Par Bulleted"/>
    <w:basedOn w:val="ECCParagraph"/>
    <w:rsid w:val="00BF1BAC"/>
    <w:pPr>
      <w:numPr>
        <w:numId w:val="1"/>
      </w:numPr>
      <w:spacing w:after="0"/>
    </w:pPr>
  </w:style>
  <w:style w:type="paragraph" w:styleId="Header">
    <w:name w:val="header"/>
    <w:aliases w:val="encabezado,he,header odd,header odd1,header odd2,ho,header,Page No"/>
    <w:basedOn w:val="Normal"/>
    <w:link w:val="HeaderChar"/>
    <w:uiPriority w:val="99"/>
    <w:rsid w:val="00BF1BAC"/>
    <w:pPr>
      <w:tabs>
        <w:tab w:val="center" w:pos="4320"/>
        <w:tab w:val="right" w:pos="8640"/>
      </w:tabs>
    </w:pPr>
    <w:rPr>
      <w:rFonts w:eastAsia="MS Mincho"/>
      <w:b/>
      <w:noProof/>
      <w:sz w:val="16"/>
      <w:szCs w:val="20"/>
    </w:rPr>
  </w:style>
  <w:style w:type="character" w:customStyle="1" w:styleId="HeaderChar">
    <w:name w:val="Header Char"/>
    <w:aliases w:val="encabezado Char,he Char,header odd Char,header odd1 Char,header odd2 Char,ho Char,header Char,Page No Char"/>
    <w:basedOn w:val="DefaultParagraphFont"/>
    <w:link w:val="Header"/>
    <w:uiPriority w:val="99"/>
    <w:rsid w:val="00BF1BAC"/>
    <w:rPr>
      <w:rFonts w:ascii="Times New Roman" w:eastAsia="MS Mincho" w:hAnsi="Times New Roman" w:cs="Times New Roman"/>
      <w:b/>
      <w:noProof/>
      <w:sz w:val="16"/>
      <w:szCs w:val="20"/>
    </w:rPr>
  </w:style>
  <w:style w:type="paragraph" w:styleId="Footer">
    <w:name w:val="footer"/>
    <w:basedOn w:val="Normal"/>
    <w:link w:val="FooterChar"/>
    <w:uiPriority w:val="99"/>
    <w:rsid w:val="00BF1BAC"/>
    <w:pPr>
      <w:tabs>
        <w:tab w:val="center" w:pos="4320"/>
        <w:tab w:val="right" w:pos="8640"/>
      </w:tabs>
    </w:pPr>
    <w:rPr>
      <w:rFonts w:eastAsia="MS Mincho"/>
      <w:noProof/>
      <w:szCs w:val="20"/>
    </w:rPr>
  </w:style>
  <w:style w:type="character" w:customStyle="1" w:styleId="FooterChar">
    <w:name w:val="Footer Char"/>
    <w:basedOn w:val="DefaultParagraphFont"/>
    <w:link w:val="Footer"/>
    <w:uiPriority w:val="99"/>
    <w:rsid w:val="00BF1BAC"/>
    <w:rPr>
      <w:rFonts w:ascii="Times New Roman" w:eastAsia="MS Mincho" w:hAnsi="Times New Roman" w:cs="Times New Roman"/>
      <w:noProof/>
      <w:sz w:val="24"/>
      <w:szCs w:val="20"/>
    </w:rPr>
  </w:style>
  <w:style w:type="paragraph" w:customStyle="1" w:styleId="ECCAnnexheading1">
    <w:name w:val="ECC Annex heading1"/>
    <w:basedOn w:val="Heading1"/>
    <w:next w:val="ECCParagraph"/>
    <w:rsid w:val="00BF1BAC"/>
    <w:pPr>
      <w:numPr>
        <w:numId w:val="5"/>
      </w:numPr>
    </w:pPr>
  </w:style>
  <w:style w:type="paragraph" w:styleId="TOC1">
    <w:name w:val="toc 1"/>
    <w:basedOn w:val="Normal"/>
    <w:next w:val="Normal"/>
    <w:autoRedefine/>
    <w:uiPriority w:val="39"/>
    <w:rsid w:val="00BF1BAC"/>
    <w:pPr>
      <w:tabs>
        <w:tab w:val="left" w:pos="360"/>
        <w:tab w:val="right" w:leader="dot" w:pos="9629"/>
      </w:tabs>
      <w:spacing w:before="240"/>
    </w:pPr>
    <w:rPr>
      <w:rFonts w:eastAsia="MS Mincho"/>
      <w:b/>
      <w:caps/>
      <w:noProof/>
      <w:szCs w:val="20"/>
    </w:rPr>
  </w:style>
  <w:style w:type="character" w:styleId="Hyperlink">
    <w:name w:val="Hyperlink"/>
    <w:basedOn w:val="DefaultParagraphFont"/>
    <w:uiPriority w:val="99"/>
    <w:rsid w:val="00BF1BAC"/>
    <w:rPr>
      <w:color w:val="0000FF"/>
      <w:u w:val="single"/>
    </w:rPr>
  </w:style>
  <w:style w:type="paragraph" w:styleId="TOC2">
    <w:name w:val="toc 2"/>
    <w:basedOn w:val="Normal"/>
    <w:next w:val="Normal"/>
    <w:autoRedefine/>
    <w:uiPriority w:val="39"/>
    <w:rsid w:val="00BF1BAC"/>
    <w:pPr>
      <w:tabs>
        <w:tab w:val="left" w:pos="900"/>
        <w:tab w:val="right" w:leader="dot" w:pos="9629"/>
      </w:tabs>
      <w:ind w:firstLine="709"/>
    </w:pPr>
    <w:rPr>
      <w:rFonts w:eastAsia="MS Mincho"/>
      <w:noProof/>
      <w:szCs w:val="20"/>
    </w:rPr>
  </w:style>
  <w:style w:type="paragraph" w:styleId="TOC3">
    <w:name w:val="toc 3"/>
    <w:basedOn w:val="Normal"/>
    <w:next w:val="Normal"/>
    <w:autoRedefine/>
    <w:uiPriority w:val="39"/>
    <w:rsid w:val="00BF1BAC"/>
    <w:pPr>
      <w:tabs>
        <w:tab w:val="left" w:pos="1440"/>
        <w:tab w:val="right" w:leader="dot" w:pos="9629"/>
      </w:tabs>
      <w:ind w:left="900"/>
    </w:pPr>
    <w:rPr>
      <w:rFonts w:eastAsia="MS Mincho"/>
      <w:noProof/>
      <w:szCs w:val="20"/>
    </w:rPr>
  </w:style>
  <w:style w:type="paragraph" w:styleId="TOC4">
    <w:name w:val="toc 4"/>
    <w:basedOn w:val="Normal"/>
    <w:next w:val="Normal"/>
    <w:autoRedefine/>
    <w:uiPriority w:val="39"/>
    <w:rsid w:val="00BF1BAC"/>
    <w:pPr>
      <w:tabs>
        <w:tab w:val="left" w:pos="2340"/>
        <w:tab w:val="right" w:leader="dot" w:pos="9629"/>
      </w:tabs>
      <w:ind w:left="1440"/>
    </w:pPr>
    <w:rPr>
      <w:rFonts w:eastAsia="MS Mincho"/>
      <w:i/>
      <w:noProof/>
      <w:szCs w:val="20"/>
    </w:rPr>
  </w:style>
  <w:style w:type="table" w:styleId="TableGrid">
    <w:name w:val="Table Grid"/>
    <w:basedOn w:val="TableNormal"/>
    <w:uiPriority w:val="59"/>
    <w:rsid w:val="00BF1BAC"/>
    <w:pPr>
      <w:spacing w:after="0" w:line="240" w:lineRule="auto"/>
    </w:pPr>
    <w:rPr>
      <w:rFonts w:ascii="Times New Roman" w:eastAsia="MS Mincho" w:hAnsi="Times New Roman" w:cs="Times New Roman"/>
      <w:sz w:val="20"/>
      <w:szCs w:val="20"/>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CFiguretitle">
    <w:name w:val="ECC Figure title"/>
    <w:basedOn w:val="ECCParagraph"/>
    <w:next w:val="ECCParagraph"/>
    <w:rsid w:val="00BF1BAC"/>
    <w:pPr>
      <w:numPr>
        <w:numId w:val="4"/>
      </w:numPr>
      <w:spacing w:before="240" w:after="480"/>
      <w:jc w:val="center"/>
    </w:pPr>
    <w:rPr>
      <w:b/>
      <w:color w:val="D2232A"/>
    </w:rPr>
  </w:style>
  <w:style w:type="paragraph" w:customStyle="1" w:styleId="ECCTabletitle">
    <w:name w:val="ECC Table title"/>
    <w:basedOn w:val="ECCFiguretitle"/>
    <w:next w:val="ECCParagraph"/>
    <w:autoRedefine/>
    <w:rsid w:val="00BF1BAC"/>
    <w:pPr>
      <w:numPr>
        <w:numId w:val="3"/>
      </w:numPr>
      <w:spacing w:before="360" w:after="240"/>
    </w:pPr>
  </w:style>
  <w:style w:type="paragraph" w:customStyle="1" w:styleId="ECCFootnote">
    <w:name w:val="ECC Footnote"/>
    <w:basedOn w:val="Normal"/>
    <w:autoRedefine/>
    <w:rsid w:val="00BF1BAC"/>
    <w:pPr>
      <w:ind w:left="454" w:hanging="454"/>
    </w:pPr>
    <w:rPr>
      <w:rFonts w:eastAsia="MS Mincho"/>
      <w:noProof/>
      <w:sz w:val="16"/>
      <w:szCs w:val="20"/>
    </w:rPr>
  </w:style>
  <w:style w:type="paragraph" w:styleId="FootnoteText">
    <w:name w:val="footnote text"/>
    <w:aliases w:val="footnote text,Footnote Text Char3,Footnote Text Char2 Char,Footnote Text Char Char Char1 Char,Footnote Text Char1 Char1 Char,Footnote Text Char Char Char2,ALTS FOOTNOTE,Footnote Text Char1,Footnote Text Char Char1"/>
    <w:basedOn w:val="Normal"/>
    <w:link w:val="FootnoteTextChar"/>
    <w:uiPriority w:val="99"/>
    <w:rsid w:val="00BF1BAC"/>
    <w:rPr>
      <w:rFonts w:eastAsia="MS Mincho"/>
      <w:noProof/>
      <w:szCs w:val="20"/>
    </w:rPr>
  </w:style>
  <w:style w:type="character" w:customStyle="1" w:styleId="FootnoteTextChar">
    <w:name w:val="Footnote Text Char"/>
    <w:aliases w:val="footnote text Char,Footnote Text Char3 Char,Footnote Text Char2 Char Char,Footnote Text Char Char Char1 Char Char,Footnote Text Char1 Char1 Char Char,Footnote Text Char Char Char2 Char,ALTS FOOTNOTE Char,Footnote Text Char1 Char"/>
    <w:basedOn w:val="DefaultParagraphFont"/>
    <w:link w:val="FootnoteText"/>
    <w:uiPriority w:val="99"/>
    <w:rsid w:val="00BF1BAC"/>
    <w:rPr>
      <w:rFonts w:ascii="Times New Roman" w:eastAsia="MS Mincho" w:hAnsi="Times New Roman" w:cs="Times New Roman"/>
      <w:noProof/>
      <w:sz w:val="24"/>
      <w:szCs w:val="20"/>
    </w:rPr>
  </w:style>
  <w:style w:type="character" w:styleId="FootnoteReference">
    <w:name w:val="footnote reference"/>
    <w:aliases w:val="Appel note de bas de p,Footnote Reference/,Footnote symbol,Style 12,(NECG) Footnote Reference,Style 124,o,fr,Style 13,FR,Style 17,Appel note de bas de p + 11 pt,Italic,Footnote,Appel note de bas de p1,Appel note de bas de p2,Ref"/>
    <w:basedOn w:val="DefaultParagraphFont"/>
    <w:uiPriority w:val="99"/>
    <w:rsid w:val="00BF1BAC"/>
    <w:rPr>
      <w:vertAlign w:val="superscript"/>
    </w:rPr>
  </w:style>
  <w:style w:type="paragraph" w:customStyle="1" w:styleId="Text">
    <w:name w:val="Text"/>
    <w:basedOn w:val="Normal"/>
    <w:rsid w:val="00BF1BAC"/>
    <w:pPr>
      <w:widowControl w:val="0"/>
      <w:autoSpaceDE w:val="0"/>
      <w:autoSpaceDN w:val="0"/>
      <w:spacing w:line="252" w:lineRule="auto"/>
      <w:ind w:firstLine="202"/>
    </w:pPr>
    <w:rPr>
      <w:rFonts w:eastAsia="MS Mincho"/>
      <w:noProof/>
      <w:szCs w:val="20"/>
    </w:rPr>
  </w:style>
  <w:style w:type="paragraph" w:customStyle="1" w:styleId="ECCTablenote">
    <w:name w:val="ECC Table note"/>
    <w:basedOn w:val="ECCParagraph"/>
    <w:next w:val="ECCParagraph"/>
    <w:autoRedefine/>
    <w:rsid w:val="00BF1BAC"/>
    <w:pPr>
      <w:spacing w:after="0"/>
      <w:ind w:left="284" w:hanging="284"/>
    </w:pPr>
    <w:rPr>
      <w:sz w:val="16"/>
      <w:szCs w:val="16"/>
    </w:rPr>
  </w:style>
  <w:style w:type="paragraph" w:customStyle="1" w:styleId="reference">
    <w:name w:val="reference"/>
    <w:basedOn w:val="Normal"/>
    <w:rsid w:val="00BF1BAC"/>
    <w:pPr>
      <w:numPr>
        <w:numId w:val="6"/>
      </w:numPr>
    </w:pPr>
    <w:rPr>
      <w:rFonts w:eastAsia="MS Mincho"/>
      <w:noProof/>
      <w:szCs w:val="20"/>
      <w:lang w:eastAsia="ja-JP"/>
    </w:rPr>
  </w:style>
  <w:style w:type="paragraph" w:customStyle="1" w:styleId="ECCAnnexheading2">
    <w:name w:val="ECC Annex heading2"/>
    <w:basedOn w:val="Normal"/>
    <w:next w:val="ECCParagraph"/>
    <w:rsid w:val="00BF1BAC"/>
    <w:pPr>
      <w:numPr>
        <w:ilvl w:val="1"/>
        <w:numId w:val="5"/>
      </w:numPr>
      <w:overflowPunct w:val="0"/>
      <w:autoSpaceDE w:val="0"/>
      <w:autoSpaceDN w:val="0"/>
      <w:adjustRightInd w:val="0"/>
      <w:spacing w:before="480" w:after="240"/>
      <w:textAlignment w:val="baseline"/>
    </w:pPr>
    <w:rPr>
      <w:rFonts w:eastAsia="MS Mincho"/>
      <w:b/>
      <w:caps/>
      <w:noProof/>
      <w:szCs w:val="20"/>
    </w:rPr>
  </w:style>
  <w:style w:type="paragraph" w:customStyle="1" w:styleId="ECCAnnexheading3">
    <w:name w:val="ECC Annex heading3"/>
    <w:basedOn w:val="Normal"/>
    <w:next w:val="ECCParagraph"/>
    <w:rsid w:val="00BF1BAC"/>
    <w:pPr>
      <w:numPr>
        <w:ilvl w:val="2"/>
        <w:numId w:val="5"/>
      </w:numPr>
      <w:overflowPunct w:val="0"/>
      <w:autoSpaceDE w:val="0"/>
      <w:autoSpaceDN w:val="0"/>
      <w:adjustRightInd w:val="0"/>
      <w:spacing w:before="360" w:after="120"/>
      <w:textAlignment w:val="baseline"/>
    </w:pPr>
    <w:rPr>
      <w:rFonts w:eastAsia="MS Mincho"/>
      <w:b/>
      <w:noProof/>
      <w:szCs w:val="20"/>
    </w:rPr>
  </w:style>
  <w:style w:type="paragraph" w:customStyle="1" w:styleId="ECCAnnexheading4">
    <w:name w:val="ECC Annex heading4"/>
    <w:basedOn w:val="Normal"/>
    <w:next w:val="ECCParagraph"/>
    <w:rsid w:val="00BF1BAC"/>
    <w:pPr>
      <w:numPr>
        <w:ilvl w:val="3"/>
        <w:numId w:val="5"/>
      </w:numPr>
      <w:overflowPunct w:val="0"/>
      <w:autoSpaceDE w:val="0"/>
      <w:autoSpaceDN w:val="0"/>
      <w:adjustRightInd w:val="0"/>
      <w:spacing w:before="360" w:after="120"/>
      <w:textAlignment w:val="baseline"/>
    </w:pPr>
    <w:rPr>
      <w:rFonts w:eastAsia="MS Mincho"/>
      <w:i/>
      <w:noProof/>
      <w:color w:val="D2232A"/>
      <w:szCs w:val="20"/>
    </w:rPr>
  </w:style>
  <w:style w:type="paragraph" w:customStyle="1" w:styleId="Lastupdated">
    <w:name w:val="Last updated"/>
    <w:basedOn w:val="Normal"/>
    <w:rsid w:val="00BF1BAC"/>
    <w:pPr>
      <w:spacing w:before="120" w:after="120"/>
      <w:ind w:left="3402"/>
    </w:pPr>
    <w:rPr>
      <w:rFonts w:eastAsia="MS Mincho"/>
      <w:bCs/>
      <w:noProof/>
      <w:sz w:val="18"/>
      <w:szCs w:val="20"/>
    </w:rPr>
  </w:style>
  <w:style w:type="paragraph" w:customStyle="1" w:styleId="Reporttitledescription">
    <w:name w:val="Report title/description"/>
    <w:basedOn w:val="Normal"/>
    <w:rsid w:val="00BF1BAC"/>
    <w:pPr>
      <w:spacing w:before="600" w:line="288" w:lineRule="auto"/>
      <w:ind w:left="3402"/>
    </w:pPr>
    <w:rPr>
      <w:rFonts w:eastAsia="MS Mincho"/>
      <w:noProof/>
      <w:szCs w:val="20"/>
    </w:rPr>
  </w:style>
  <w:style w:type="paragraph" w:styleId="Caption">
    <w:name w:val="caption"/>
    <w:basedOn w:val="Normal"/>
    <w:next w:val="Normal"/>
    <w:uiPriority w:val="35"/>
    <w:semiHidden/>
    <w:unhideWhenUsed/>
    <w:qFormat/>
    <w:rsid w:val="00BF1BAC"/>
    <w:pPr>
      <w:spacing w:before="240" w:after="240"/>
      <w:jc w:val="center"/>
    </w:pPr>
    <w:rPr>
      <w:rFonts w:eastAsia="MS Mincho"/>
      <w:b/>
      <w:bCs/>
      <w:noProof/>
      <w:color w:val="D2232A"/>
      <w:szCs w:val="20"/>
    </w:rPr>
  </w:style>
  <w:style w:type="numbering" w:customStyle="1" w:styleId="ECCBullets">
    <w:name w:val="ECC Bullets"/>
    <w:basedOn w:val="NoList"/>
    <w:rsid w:val="00BF1BAC"/>
    <w:pPr>
      <w:numPr>
        <w:numId w:val="8"/>
      </w:numPr>
    </w:pPr>
  </w:style>
  <w:style w:type="paragraph" w:customStyle="1" w:styleId="RCCNumbered-LetteredList">
    <w:name w:val="RCC Numbered-Lettered List"/>
    <w:basedOn w:val="Normal"/>
    <w:qFormat/>
    <w:rsid w:val="00BF1BAC"/>
    <w:pPr>
      <w:numPr>
        <w:numId w:val="16"/>
      </w:numPr>
    </w:pPr>
    <w:rPr>
      <w:rFonts w:eastAsia="MS Mincho"/>
      <w:noProof/>
      <w:szCs w:val="20"/>
    </w:rPr>
  </w:style>
  <w:style w:type="paragraph" w:customStyle="1" w:styleId="ECCNumberedBullets">
    <w:name w:val="ECC Numbered Bullets"/>
    <w:basedOn w:val="Normal"/>
    <w:rsid w:val="00BF1BAC"/>
    <w:pPr>
      <w:numPr>
        <w:numId w:val="14"/>
      </w:numPr>
    </w:pPr>
    <w:rPr>
      <w:rFonts w:eastAsia="MS Mincho"/>
      <w:noProof/>
      <w:szCs w:val="20"/>
    </w:rPr>
  </w:style>
  <w:style w:type="paragraph" w:styleId="BalloonText">
    <w:name w:val="Balloon Text"/>
    <w:basedOn w:val="Normal"/>
    <w:link w:val="BalloonTextChar"/>
    <w:uiPriority w:val="99"/>
    <w:semiHidden/>
    <w:unhideWhenUsed/>
    <w:rsid w:val="00BF1BAC"/>
    <w:rPr>
      <w:rFonts w:ascii="Lucida Grande" w:eastAsia="MS Mincho" w:hAnsi="Lucida Grande" w:cs="Lucida Grande"/>
      <w:noProof/>
      <w:sz w:val="18"/>
      <w:szCs w:val="18"/>
    </w:rPr>
  </w:style>
  <w:style w:type="character" w:customStyle="1" w:styleId="BalloonTextChar">
    <w:name w:val="Balloon Text Char"/>
    <w:basedOn w:val="DefaultParagraphFont"/>
    <w:link w:val="BalloonText"/>
    <w:uiPriority w:val="99"/>
    <w:semiHidden/>
    <w:rsid w:val="00BF1BAC"/>
    <w:rPr>
      <w:rFonts w:ascii="Lucida Grande" w:eastAsia="MS Mincho" w:hAnsi="Lucida Grande" w:cs="Lucida Grande"/>
      <w:noProof/>
      <w:sz w:val="18"/>
      <w:szCs w:val="18"/>
    </w:rPr>
  </w:style>
  <w:style w:type="numbering" w:customStyle="1" w:styleId="ECCNumbers-Bullets">
    <w:name w:val="ECC Numbers-Bullets"/>
    <w:uiPriority w:val="99"/>
    <w:rsid w:val="00BF1BAC"/>
    <w:pPr>
      <w:numPr>
        <w:numId w:val="14"/>
      </w:numPr>
    </w:pPr>
  </w:style>
  <w:style w:type="numbering" w:customStyle="1" w:styleId="ECCNumbers-Letters">
    <w:name w:val="ECC Numbers-Letters"/>
    <w:uiPriority w:val="99"/>
    <w:rsid w:val="00BF1BAC"/>
    <w:pPr>
      <w:numPr>
        <w:numId w:val="16"/>
      </w:numPr>
    </w:pPr>
  </w:style>
  <w:style w:type="paragraph" w:styleId="TOCHeading">
    <w:name w:val="TOC Heading"/>
    <w:basedOn w:val="Heading1"/>
    <w:next w:val="Normal"/>
    <w:uiPriority w:val="39"/>
    <w:unhideWhenUsed/>
    <w:qFormat/>
    <w:rsid w:val="00BF1BAC"/>
    <w:pPr>
      <w:keepLines/>
      <w:spacing w:before="240" w:after="0" w:line="259" w:lineRule="auto"/>
      <w:ind w:firstLine="0"/>
      <w:jc w:val="left"/>
      <w:outlineLvl w:val="9"/>
    </w:pPr>
    <w:rPr>
      <w:rFonts w:asciiTheme="majorHAnsi" w:eastAsiaTheme="majorEastAsia" w:hAnsiTheme="majorHAnsi" w:cstheme="majorBidi"/>
      <w:b w:val="0"/>
      <w:bCs w:val="0"/>
      <w:caps w:val="0"/>
      <w:noProof w:val="0"/>
      <w:color w:val="2E74B5" w:themeColor="accent1" w:themeShade="BF"/>
      <w:kern w:val="0"/>
      <w:sz w:val="32"/>
      <w:szCs w:val="32"/>
      <w:lang w:val="en-US"/>
    </w:rPr>
  </w:style>
  <w:style w:type="paragraph" w:customStyle="1" w:styleId="Tabletext">
    <w:name w:val="Table_text"/>
    <w:basedOn w:val="Normal"/>
    <w:link w:val="TabletextChar"/>
    <w:rsid w:val="00BF1BAC"/>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rFonts w:eastAsia="Batang"/>
      <w:sz w:val="20"/>
      <w:szCs w:val="20"/>
      <w:lang w:val="en-GB"/>
    </w:rPr>
  </w:style>
  <w:style w:type="character" w:customStyle="1" w:styleId="TabletextChar">
    <w:name w:val="Table_text Char"/>
    <w:link w:val="Tabletext"/>
    <w:locked/>
    <w:rsid w:val="00BF1BAC"/>
    <w:rPr>
      <w:rFonts w:ascii="Times New Roman" w:eastAsia="Batang" w:hAnsi="Times New Roman" w:cs="Times New Roman"/>
      <w:sz w:val="20"/>
      <w:szCs w:val="20"/>
      <w:lang w:val="en-GB"/>
    </w:rPr>
  </w:style>
  <w:style w:type="character" w:styleId="PageNumber">
    <w:name w:val="page number"/>
    <w:basedOn w:val="DefaultParagraphFont"/>
    <w:rsid w:val="00BF1BAC"/>
  </w:style>
  <w:style w:type="paragraph" w:styleId="ListParagraph">
    <w:name w:val="List Paragraph"/>
    <w:basedOn w:val="Normal"/>
    <w:uiPriority w:val="34"/>
    <w:qFormat/>
    <w:rsid w:val="00BF1BAC"/>
    <w:pPr>
      <w:ind w:left="720" w:firstLine="709"/>
    </w:pPr>
    <w:rPr>
      <w:rFonts w:eastAsia="Calibri"/>
      <w:szCs w:val="24"/>
    </w:rPr>
  </w:style>
  <w:style w:type="paragraph" w:styleId="ListBullet2">
    <w:name w:val="List Bullet 2"/>
    <w:basedOn w:val="Normal"/>
    <w:autoRedefine/>
    <w:uiPriority w:val="99"/>
    <w:rsid w:val="00BF1BAC"/>
    <w:pPr>
      <w:numPr>
        <w:numId w:val="23"/>
      </w:numPr>
      <w:tabs>
        <w:tab w:val="clear" w:pos="2049"/>
        <w:tab w:val="num" w:pos="1440"/>
      </w:tabs>
      <w:autoSpaceDE w:val="0"/>
      <w:autoSpaceDN w:val="0"/>
      <w:spacing w:after="200" w:line="276" w:lineRule="auto"/>
      <w:ind w:left="1800"/>
      <w:jc w:val="left"/>
    </w:pPr>
    <w:rPr>
      <w:rFonts w:ascii="Calibri" w:eastAsia="Times New Roman" w:hAnsi="Calibri"/>
      <w:sz w:val="20"/>
      <w:szCs w:val="20"/>
      <w:lang w:eastAsia="ru-RU"/>
    </w:rPr>
  </w:style>
  <w:style w:type="paragraph" w:customStyle="1" w:styleId="3">
    <w:name w:val="Стиль 3"/>
    <w:basedOn w:val="Heading1"/>
    <w:next w:val="Heading2"/>
    <w:rsid w:val="00BF1BAC"/>
    <w:pPr>
      <w:keepLines/>
      <w:numPr>
        <w:numId w:val="24"/>
      </w:numPr>
      <w:tabs>
        <w:tab w:val="left" w:pos="1134"/>
      </w:tabs>
      <w:spacing w:before="0" w:after="100" w:afterAutospacing="1" w:line="360" w:lineRule="auto"/>
      <w:ind w:left="426" w:hanging="426"/>
    </w:pPr>
    <w:rPr>
      <w:rFonts w:eastAsia="Times New Roman"/>
      <w:caps w:val="0"/>
      <w:noProof w:val="0"/>
      <w:kern w:val="0"/>
      <w:sz w:val="28"/>
      <w:szCs w:val="28"/>
      <w:lang w:eastAsia="ru-RU"/>
    </w:rPr>
  </w:style>
  <w:style w:type="paragraph" w:styleId="NoSpacing">
    <w:name w:val="No Spacing"/>
    <w:uiPriority w:val="1"/>
    <w:qFormat/>
    <w:rsid w:val="003370A6"/>
    <w:pPr>
      <w:spacing w:after="0" w:line="240" w:lineRule="auto"/>
    </w:pPr>
    <w:rPr>
      <w:rFonts w:ascii="Times New Roman" w:eastAsia="Times New Roman" w:hAnsi="Times New Roman" w:cs="Times New Roman"/>
      <w:sz w:val="24"/>
      <w:szCs w:val="24"/>
      <w:lang w:eastAsia="ru-RU"/>
    </w:rPr>
  </w:style>
  <w:style w:type="paragraph" w:styleId="BodyTextIndent">
    <w:name w:val="Body Text Indent"/>
    <w:basedOn w:val="Normal"/>
    <w:link w:val="BodyTextIndentChar"/>
    <w:rsid w:val="00EE002D"/>
    <w:pPr>
      <w:tabs>
        <w:tab w:val="left" w:pos="11057"/>
      </w:tabs>
      <w:spacing w:after="200" w:line="276" w:lineRule="auto"/>
      <w:ind w:firstLine="540"/>
    </w:pPr>
    <w:rPr>
      <w:rFonts w:eastAsia="Times New Roman"/>
      <w:szCs w:val="20"/>
      <w:lang w:eastAsia="ru-RU"/>
    </w:rPr>
  </w:style>
  <w:style w:type="character" w:customStyle="1" w:styleId="BodyTextIndentChar">
    <w:name w:val="Body Text Indent Char"/>
    <w:basedOn w:val="DefaultParagraphFont"/>
    <w:link w:val="BodyTextIndent"/>
    <w:rsid w:val="00EE002D"/>
    <w:rPr>
      <w:rFonts w:ascii="Times New Roman" w:eastAsia="Times New Roman" w:hAnsi="Times New Roman" w:cs="Times New Roman"/>
      <w:sz w:val="24"/>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081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hyperlink" Target="https://ru.wikipedia.org/wiki/%D0%A7%D0%B0%D1%81" TargetMode="External"/><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https://ru.wikipedia.org/wiki/%D0%90%D0%BC%D0%BF%D0%B5%D1%80" TargetMode="External"/><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package" Target="embeddings/_________Microsoft_Visio.vsdx"/><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9AFD1-A98D-4E2D-8447-6352732C9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43</Pages>
  <Words>17605</Words>
  <Characters>100349</Characters>
  <Application>Microsoft Office Word</Application>
  <DocSecurity>0</DocSecurity>
  <Lines>836</Lines>
  <Paragraphs>235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117719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VP05</dc:creator>
  <cp:keywords/>
  <dc:description/>
  <cp:lastModifiedBy>VP03</cp:lastModifiedBy>
  <cp:revision>5</cp:revision>
  <dcterms:created xsi:type="dcterms:W3CDTF">2017-09-11T04:07:00Z</dcterms:created>
  <dcterms:modified xsi:type="dcterms:W3CDTF">2017-09-11T05:39:00Z</dcterms:modified>
</cp:coreProperties>
</file>